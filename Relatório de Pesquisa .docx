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A14865" w:rsidR="004B739F" w:rsidP="7398E423" w:rsidRDefault="00EE55E1" w14:paraId="0374DCF4" w14:textId="1945E663">
      <w:pPr>
        <w:pStyle w:val="Normal"/>
        <w:tabs>
          <w:tab w:val="left" w:pos="540"/>
        </w:tabs>
        <w:jc w:val="center"/>
      </w:pPr>
      <w:bookmarkStart w:name="_Hlk57386496" w:id="0"/>
      <w:bookmarkStart w:name="_Toc212376986" w:id="1"/>
      <w:bookmarkStart w:name="_Toc212472065" w:id="2"/>
      <w:bookmarkEnd w:id="0"/>
      <w:r w:rsidR="65091C6B">
        <w:drawing>
          <wp:inline wp14:editId="0C94B469" wp14:anchorId="610FA6C8">
            <wp:extent cx="1200150" cy="1000125"/>
            <wp:effectExtent l="0" t="0" r="0" b="0"/>
            <wp:docPr id="469953547" name="" title=""/>
            <wp:cNvGraphicFramePr>
              <a:graphicFrameLocks noChangeAspect="1"/>
            </wp:cNvGraphicFramePr>
            <a:graphic>
              <a:graphicData uri="http://schemas.openxmlformats.org/drawingml/2006/picture">
                <pic:pic>
                  <pic:nvPicPr>
                    <pic:cNvPr id="0" name=""/>
                    <pic:cNvPicPr/>
                  </pic:nvPicPr>
                  <pic:blipFill>
                    <a:blip r:embed="Rf5a29fbc3a974e37">
                      <a:extLst>
                        <a:ext xmlns:a="http://schemas.openxmlformats.org/drawingml/2006/main" uri="{28A0092B-C50C-407E-A947-70E740481C1C}">
                          <a14:useLocalDpi val="0"/>
                        </a:ext>
                      </a:extLst>
                    </a:blip>
                    <a:stretch>
                      <a:fillRect/>
                    </a:stretch>
                  </pic:blipFill>
                  <pic:spPr>
                    <a:xfrm>
                      <a:off x="0" y="0"/>
                      <a:ext cx="1200150" cy="1000125"/>
                    </a:xfrm>
                    <a:prstGeom prst="rect">
                      <a:avLst/>
                    </a:prstGeom>
                  </pic:spPr>
                </pic:pic>
              </a:graphicData>
            </a:graphic>
          </wp:inline>
        </w:drawing>
      </w:r>
      <w:r>
        <w:rPr>
          <w:rFonts w:ascii="Arial" w:hAnsi="Arial" w:cs="Arial"/>
          <w:b/>
          <w:noProof/>
          <w:lang w:eastAsia="pt-BR"/>
        </w:rPr>
        <mc:AlternateContent>
          <mc:Choice Requires="wps">
            <w:drawing>
              <wp:anchor distT="0" distB="0" distL="114300" distR="114300" simplePos="0" relativeHeight="251658240" behindDoc="0" locked="0" layoutInCell="1" allowOverlap="1" wp14:anchorId="08C2B184" wp14:editId="5403C669">
                <wp:simplePos x="0" y="0"/>
                <wp:positionH relativeFrom="column">
                  <wp:posOffset>7401560</wp:posOffset>
                </wp:positionH>
                <wp:positionV relativeFrom="paragraph">
                  <wp:posOffset>-203835</wp:posOffset>
                </wp:positionV>
                <wp:extent cx="90805" cy="91440"/>
                <wp:effectExtent l="13970" t="13970" r="9525" b="46990"/>
                <wp:wrapNone/>
                <wp:docPr id="1"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1440"/>
                        </a:xfrm>
                        <a:prstGeom prst="wedgeEllipseCallout">
                          <a:avLst>
                            <a:gd name="adj1" fmla="val -43750"/>
                            <a:gd name="adj2" fmla="val 70000"/>
                          </a:avLst>
                        </a:prstGeom>
                        <a:solidFill>
                          <a:srgbClr val="FFFFFF"/>
                        </a:solidFill>
                        <a:ln w="9525">
                          <a:solidFill>
                            <a:srgbClr val="000000"/>
                          </a:solidFill>
                          <a:miter lim="200000"/>
                          <a:headEnd/>
                          <a:tailEnd/>
                        </a:ln>
                      </wps:spPr>
                      <wps:txbx>
                        <w:txbxContent>
                          <w:p w:rsidR="003C3D71" w:rsidRDefault="003C3D71" w14:paraId="3F5F6786"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3" coordsize="21600,21600" o:spt="63" adj="1350,25920" path="wr,,21600,21600@15@16@17@18l@21@22xe" w14:anchorId="08C2B184">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textboxrect="3163,3163,18437,18437" o:connecttype="custom" o:connectlocs="10800,0;3163,3163;0,10800;3163,18437;10800,21600;18437,18437;21600,10800;18437,3163;@21,@22"/>
                <v:handles>
                  <v:h position="#0,#1"/>
                </v:handles>
              </v:shapetype>
              <v:shape id="AutoShape 19" style="position:absolute;left:0;text-align:left;margin-left:582.8pt;margin-top:-16.05pt;width:7.15pt;height: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type="#_x0000_t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">
                <v:stroke miterlimit="2"/>
                <v:textbox>
                  <w:txbxContent>
                    <w:p w:rsidR="003C3D71" w:rsidRDefault="003C3D71" w14:paraId="3F5F6786" w14:textId="77777777"/>
                  </w:txbxContent>
                </v:textbox>
              </v:shape>
            </w:pict>
          </mc:Fallback>
        </mc:AlternateContent>
      </w:r>
    </w:p>
    <w:p w:rsidRPr="00A14865" w:rsidR="004B739F" w:rsidP="7398E423" w:rsidRDefault="00EE55E1" w14:paraId="2EC03C8A" w14:textId="5F15E505">
      <w:pPr>
        <w:pStyle w:val="Normal"/>
        <w:tabs>
          <w:tab w:val="left" w:pos="540"/>
        </w:tabs>
        <w:jc w:val="center"/>
        <w:rPr>
          <w:rFonts w:ascii="Arial" w:hAnsi="Arial" w:cs="Arial"/>
          <w:b w:val="1"/>
          <w:bCs w:val="1"/>
        </w:rPr>
      </w:pPr>
      <w:r w:rsidRPr="7398E423" w:rsidR="008A3716">
        <w:rPr>
          <w:rFonts w:ascii="Arial" w:hAnsi="Arial" w:cs="Arial"/>
          <w:b w:val="1"/>
          <w:bCs w:val="1"/>
        </w:rPr>
        <w:t xml:space="preserve"> </w:t>
      </w:r>
      <w:r w:rsidRPr="7398E423" w:rsidR="008767E4">
        <w:rPr>
          <w:rFonts w:ascii="Arial" w:hAnsi="Arial" w:cs="Arial"/>
          <w:b w:val="1"/>
          <w:bCs w:val="1"/>
        </w:rPr>
        <w:t>ESCOLA SALESIANA SÃO JOSÉ</w:t>
      </w:r>
    </w:p>
    <w:p w:rsidRPr="00A14865" w:rsidR="004B739F" w:rsidP="7398E423" w:rsidRDefault="008767E4" w14:paraId="1FDF3FBE" w14:noSpellErr="1" w14:textId="742C4F82">
      <w:pPr>
        <w:tabs>
          <w:tab w:val="left" w:pos="540"/>
        </w:tabs>
        <w:jc w:val="center"/>
        <w:rPr>
          <w:rFonts w:ascii="Arial" w:hAnsi="Arial" w:cs="Arial"/>
          <w:b w:val="1"/>
          <w:bCs w:val="1"/>
        </w:rPr>
      </w:pPr>
      <w:r w:rsidRPr="7398E423" w:rsidR="008767E4">
        <w:rPr>
          <w:rFonts w:ascii="Arial" w:hAnsi="Arial" w:cs="Arial"/>
          <w:b w:val="1"/>
          <w:bCs w:val="1"/>
        </w:rPr>
        <w:t xml:space="preserve">CENTRO PROFISSIONAL DOM BOSCO </w:t>
      </w:r>
    </w:p>
    <w:p w:rsidRPr="00A14865" w:rsidR="004B739F" w:rsidRDefault="004B739F" w14:paraId="529D2C0C" w14:textId="77777777">
      <w:pPr>
        <w:ind w:left="1416"/>
        <w:rPr>
          <w:rFonts w:ascii="Arial" w:hAnsi="Arial" w:cs="Arial"/>
          <w:b/>
        </w:rPr>
      </w:pPr>
    </w:p>
    <w:p w:rsidRPr="00A14865" w:rsidR="004B739F" w:rsidRDefault="004B739F" w14:paraId="72AFA1E5" w14:textId="77777777">
      <w:pPr>
        <w:spacing w:before="120"/>
        <w:jc w:val="center"/>
        <w:rPr>
          <w:ins w:author="Irene T Valadares" w:date="2015-07-30T10:28:00Z" w:id="3"/>
          <w:rFonts w:ascii="Arial" w:hAnsi="Arial" w:cs="Arial"/>
        </w:rPr>
      </w:pPr>
    </w:p>
    <w:p w:rsidRPr="00A14865" w:rsidR="004B739F" w:rsidP="00200F93" w:rsidRDefault="00200F93" w14:paraId="56E2D0B7" w14:textId="7CC9F056">
      <w:pPr>
        <w:tabs>
          <w:tab w:val="left" w:pos="7695"/>
        </w:tabs>
        <w:spacing w:before="120"/>
        <w:rPr>
          <w:ins w:author="Irene T Valadares" w:date="2015-07-30T10:28:00Z" w:id="4"/>
          <w:rFonts w:ascii="Arial" w:hAnsi="Arial" w:cs="Arial"/>
        </w:rPr>
      </w:pPr>
      <w:r>
        <w:rPr>
          <w:rFonts w:ascii="Arial" w:hAnsi="Arial" w:cs="Arial"/>
        </w:rPr>
        <w:tab/>
      </w:r>
    </w:p>
    <w:p w:rsidR="004B739F" w:rsidRDefault="004B739F" w14:paraId="566DE681" w14:textId="10743CAC">
      <w:pPr>
        <w:spacing w:before="120"/>
        <w:jc w:val="center"/>
        <w:rPr>
          <w:rFonts w:ascii="Arial" w:hAnsi="Arial" w:cs="Arial"/>
        </w:rPr>
      </w:pPr>
    </w:p>
    <w:p w:rsidRPr="00A14865" w:rsidR="004A3DD9" w:rsidRDefault="004A3DD9" w14:paraId="56485E89" w14:textId="77777777">
      <w:pPr>
        <w:spacing w:before="120"/>
        <w:jc w:val="center"/>
        <w:rPr>
          <w:rFonts w:ascii="Arial" w:hAnsi="Arial" w:cs="Arial"/>
        </w:rPr>
      </w:pPr>
    </w:p>
    <w:p w:rsidRPr="00A14865" w:rsidR="004B739F" w:rsidRDefault="004B739F" w14:paraId="5130BD87" w14:textId="77777777">
      <w:pPr>
        <w:spacing w:before="120"/>
        <w:jc w:val="center"/>
        <w:rPr>
          <w:rFonts w:ascii="Arial" w:hAnsi="Arial" w:cs="Arial"/>
        </w:rPr>
      </w:pPr>
    </w:p>
    <w:p w:rsidRPr="00A14865" w:rsidR="004B739F" w:rsidRDefault="008767E4" w14:paraId="55E3B5A4" w14:textId="6DAA28A2">
      <w:pPr>
        <w:jc w:val="center"/>
        <w:rPr>
          <w:rFonts w:ascii="Arial" w:hAnsi="Arial" w:cs="Arial"/>
        </w:rPr>
      </w:pPr>
      <w:r>
        <w:rPr>
          <w:rFonts w:ascii="Arial" w:hAnsi="Arial" w:cs="Arial"/>
        </w:rPr>
        <w:t>Alisson Fantin Rodrigues</w:t>
      </w:r>
    </w:p>
    <w:p w:rsidRPr="00A14865" w:rsidR="004B739F" w:rsidRDefault="008767E4" w14:paraId="1BBC2700" w14:textId="4739E9C8">
      <w:pPr>
        <w:jc w:val="center"/>
        <w:rPr>
          <w:rFonts w:ascii="Arial" w:hAnsi="Arial" w:cs="Arial"/>
        </w:rPr>
      </w:pPr>
      <w:r>
        <w:rPr>
          <w:rFonts w:ascii="Arial" w:hAnsi="Arial" w:cs="Arial"/>
        </w:rPr>
        <w:t>Isabella Rosa Lima</w:t>
      </w:r>
    </w:p>
    <w:p w:rsidRPr="00A14865" w:rsidR="004B739F" w:rsidRDefault="008767E4" w14:paraId="1C30FD59" w14:textId="7A61A1F9">
      <w:pPr>
        <w:jc w:val="center"/>
        <w:rPr>
          <w:rFonts w:ascii="Arial" w:hAnsi="Arial" w:cs="Arial"/>
        </w:rPr>
      </w:pPr>
      <w:r>
        <w:rPr>
          <w:rFonts w:ascii="Arial" w:hAnsi="Arial" w:cs="Arial"/>
        </w:rPr>
        <w:t>Victor Monteiro de Oliveira</w:t>
      </w:r>
      <w:r w:rsidRPr="00A14865" w:rsidR="00594268">
        <w:rPr>
          <w:rFonts w:ascii="Arial" w:hAnsi="Arial" w:cs="Arial"/>
        </w:rPr>
        <w:t xml:space="preserve"> </w:t>
      </w:r>
    </w:p>
    <w:p w:rsidRPr="00A14865" w:rsidR="004B739F" w:rsidRDefault="004B739F" w14:paraId="1E740AB6" w14:textId="77777777">
      <w:pPr>
        <w:spacing w:before="120"/>
        <w:jc w:val="center"/>
        <w:rPr>
          <w:rFonts w:ascii="Arial" w:hAnsi="Arial" w:cs="Arial"/>
        </w:rPr>
      </w:pPr>
    </w:p>
    <w:p w:rsidRPr="00A14865" w:rsidR="004B739F" w:rsidRDefault="004B739F" w14:paraId="64CBB79D" w14:textId="77777777">
      <w:pPr>
        <w:spacing w:before="120"/>
        <w:ind w:firstLine="709"/>
        <w:jc w:val="both"/>
        <w:rPr>
          <w:rFonts w:ascii="Arial" w:hAnsi="Arial" w:cs="Arial"/>
          <w:b/>
        </w:rPr>
      </w:pPr>
    </w:p>
    <w:p w:rsidRPr="00A14865" w:rsidR="004B739F" w:rsidRDefault="004B739F" w14:paraId="764FF785" w14:textId="77777777">
      <w:pPr>
        <w:spacing w:before="120"/>
        <w:ind w:firstLine="709"/>
        <w:jc w:val="both"/>
        <w:rPr>
          <w:rFonts w:ascii="Arial" w:hAnsi="Arial" w:cs="Arial"/>
          <w:b/>
        </w:rPr>
      </w:pPr>
    </w:p>
    <w:p w:rsidRPr="00A14865" w:rsidR="004B739F" w:rsidRDefault="004B739F" w14:paraId="74D7A253" w14:textId="77777777">
      <w:pPr>
        <w:spacing w:before="120"/>
        <w:ind w:firstLine="709"/>
        <w:jc w:val="both"/>
        <w:rPr>
          <w:rFonts w:ascii="Arial" w:hAnsi="Arial" w:cs="Arial"/>
          <w:b/>
        </w:rPr>
      </w:pPr>
    </w:p>
    <w:p w:rsidRPr="00A14865" w:rsidR="004B739F" w:rsidRDefault="004B739F" w14:paraId="0F7B317B" w14:textId="77777777">
      <w:pPr>
        <w:spacing w:before="120"/>
        <w:ind w:firstLine="709"/>
        <w:jc w:val="both"/>
        <w:rPr>
          <w:rFonts w:ascii="Arial" w:hAnsi="Arial" w:cs="Arial"/>
          <w:b/>
        </w:rPr>
      </w:pPr>
    </w:p>
    <w:p w:rsidRPr="00A14865" w:rsidR="004B739F" w:rsidRDefault="004B739F" w14:paraId="042601BF" w14:textId="77777777">
      <w:pPr>
        <w:spacing w:before="120"/>
        <w:ind w:firstLine="709"/>
        <w:jc w:val="both"/>
        <w:rPr>
          <w:rFonts w:ascii="Arial" w:hAnsi="Arial" w:cs="Arial"/>
          <w:b/>
        </w:rPr>
      </w:pPr>
    </w:p>
    <w:p w:rsidRPr="00A14865" w:rsidR="004B739F" w:rsidP="335080F2" w:rsidRDefault="003842C3" w14:paraId="29FC2DF4" w14:textId="3A048992">
      <w:pPr>
        <w:jc w:val="center"/>
        <w:rPr>
          <w:rFonts w:ascii="Arial" w:hAnsi="Arial" w:cs="Arial"/>
          <w:b/>
          <w:bCs/>
        </w:rPr>
      </w:pPr>
      <w:r w:rsidRPr="30CEA579">
        <w:rPr>
          <w:rFonts w:ascii="Arial" w:hAnsi="Arial" w:cs="Arial"/>
          <w:b/>
          <w:bCs/>
        </w:rPr>
        <w:t>CHAMADA ESCOLAR COM RECONHECIMENTO FACIAL</w:t>
      </w:r>
    </w:p>
    <w:p w:rsidRPr="00A14865" w:rsidR="004B739F" w:rsidRDefault="004B739F" w14:paraId="4A7BA1B0" w14:textId="77777777">
      <w:pPr>
        <w:spacing w:before="120" w:line="360" w:lineRule="auto"/>
        <w:ind w:firstLine="709"/>
        <w:jc w:val="center"/>
        <w:rPr>
          <w:rFonts w:ascii="Arial" w:hAnsi="Arial" w:cs="Arial"/>
          <w:b/>
        </w:rPr>
      </w:pPr>
    </w:p>
    <w:p w:rsidRPr="00A14865" w:rsidR="004B739F" w:rsidRDefault="004B739F" w14:paraId="03F6B1AF" w14:textId="77777777">
      <w:pPr>
        <w:spacing w:before="120" w:line="360" w:lineRule="auto"/>
        <w:ind w:firstLine="709"/>
        <w:jc w:val="center"/>
        <w:rPr>
          <w:rFonts w:ascii="Arial" w:hAnsi="Arial" w:cs="Arial"/>
          <w:b/>
        </w:rPr>
      </w:pPr>
    </w:p>
    <w:p w:rsidRPr="00A14865" w:rsidR="004A3DD9" w:rsidRDefault="004A3DD9" w14:paraId="3AFBC529" w14:textId="77777777">
      <w:pPr>
        <w:spacing w:before="120" w:line="360" w:lineRule="auto"/>
        <w:ind w:firstLine="709"/>
        <w:jc w:val="center"/>
        <w:rPr>
          <w:ins w:author="Irene T Valadares" w:date="2015-07-30T10:28:00Z" w:id="5"/>
          <w:rFonts w:ascii="Arial" w:hAnsi="Arial" w:cs="Arial"/>
          <w:b/>
        </w:rPr>
      </w:pPr>
    </w:p>
    <w:p w:rsidRPr="00A14865" w:rsidR="0089310A" w:rsidRDefault="0089310A" w14:paraId="7039D138" w14:textId="77777777">
      <w:pPr>
        <w:spacing w:before="120" w:line="360" w:lineRule="auto"/>
        <w:ind w:firstLine="709"/>
        <w:jc w:val="center"/>
        <w:rPr>
          <w:rFonts w:ascii="Arial" w:hAnsi="Arial" w:cs="Arial"/>
          <w:b/>
        </w:rPr>
      </w:pPr>
    </w:p>
    <w:p w:rsidR="004B739F" w:rsidRDefault="004B739F" w14:paraId="4289F7B3" w14:textId="77777777">
      <w:pPr>
        <w:spacing w:before="120" w:line="360" w:lineRule="auto"/>
        <w:jc w:val="center"/>
        <w:rPr>
          <w:rFonts w:ascii="Arial" w:hAnsi="Arial" w:cs="Arial"/>
          <w:b/>
        </w:rPr>
      </w:pPr>
    </w:p>
    <w:p w:rsidRPr="00A14865" w:rsidR="004B739F" w:rsidP="00594268" w:rsidRDefault="003842C3" w14:paraId="41F06312" w14:textId="3ECEC118">
      <w:pPr>
        <w:spacing w:after="0" w:line="240" w:lineRule="auto"/>
        <w:jc w:val="center"/>
        <w:rPr>
          <w:rFonts w:ascii="Arial" w:hAnsi="Arial" w:cs="Arial"/>
        </w:rPr>
      </w:pPr>
      <w:r>
        <w:rPr>
          <w:rFonts w:ascii="Arial" w:hAnsi="Arial" w:cs="Arial"/>
        </w:rPr>
        <w:t>CAMPINAS</w:t>
      </w:r>
    </w:p>
    <w:p w:rsidRPr="00A14865" w:rsidR="004B739F" w:rsidP="00A02C8C" w:rsidRDefault="003842C3" w14:paraId="41ED9553" w14:textId="112E87B2">
      <w:pPr>
        <w:spacing w:after="0" w:line="240" w:lineRule="auto"/>
        <w:jc w:val="center"/>
        <w:rPr>
          <w:ins w:author="Irene T Valadares" w:date="2015-07-30T10:32:00Z" w:id="6"/>
          <w:rFonts w:ascii="Arial" w:hAnsi="Arial" w:cs="Arial"/>
        </w:rPr>
      </w:pPr>
      <w:r>
        <w:rPr>
          <w:rFonts w:ascii="Arial" w:hAnsi="Arial" w:cs="Arial"/>
        </w:rPr>
        <w:t>2020</w:t>
      </w:r>
      <w:r w:rsidRPr="00A14865" w:rsidR="00594268">
        <w:rPr>
          <w:rFonts w:ascii="Arial" w:hAnsi="Arial" w:cs="Arial"/>
        </w:rPr>
        <w:br w:type="page"/>
      </w:r>
    </w:p>
    <w:p w:rsidRPr="00A14865" w:rsidR="004B739F" w:rsidRDefault="003842C3" w14:paraId="52866B84" w14:textId="6C129061">
      <w:pPr>
        <w:jc w:val="center"/>
        <w:rPr>
          <w:ins w:author="Irene T Valadares" w:date="2015-07-30T10:29:00Z" w:id="7"/>
          <w:rFonts w:ascii="Arial" w:hAnsi="Arial" w:cs="Arial"/>
        </w:rPr>
      </w:pPr>
      <w:r>
        <w:rPr>
          <w:rFonts w:ascii="Arial" w:hAnsi="Arial" w:cs="Arial"/>
        </w:rPr>
        <w:t>Alisson Fantin Rodrigues</w:t>
      </w:r>
    </w:p>
    <w:p w:rsidRPr="00A14865" w:rsidR="004B739F" w:rsidRDefault="003842C3" w14:paraId="09D7830B" w14:textId="64BB401D">
      <w:pPr>
        <w:jc w:val="center"/>
        <w:rPr>
          <w:ins w:author="Irene T Valadares" w:date="2015-07-30T10:29:00Z" w:id="8"/>
          <w:rFonts w:ascii="Arial" w:hAnsi="Arial" w:cs="Arial"/>
        </w:rPr>
      </w:pPr>
      <w:r>
        <w:rPr>
          <w:rFonts w:ascii="Arial" w:hAnsi="Arial" w:cs="Arial"/>
        </w:rPr>
        <w:t>Isabella Rosa Lima</w:t>
      </w:r>
    </w:p>
    <w:p w:rsidRPr="00A14865" w:rsidR="004B739F" w:rsidRDefault="003842C3" w14:paraId="2BCAF98A" w14:textId="220E63DA">
      <w:pPr>
        <w:jc w:val="center"/>
        <w:rPr>
          <w:ins w:author="Irene T Valadares" w:date="2015-07-30T10:29:00Z" w:id="9"/>
          <w:rFonts w:ascii="Arial" w:hAnsi="Arial" w:cs="Arial"/>
        </w:rPr>
      </w:pPr>
      <w:r>
        <w:rPr>
          <w:rFonts w:ascii="Arial" w:hAnsi="Arial" w:cs="Arial"/>
        </w:rPr>
        <w:t>Victor Monteiro de Oliveira</w:t>
      </w:r>
    </w:p>
    <w:p w:rsidRPr="00A14865" w:rsidR="004B739F" w:rsidRDefault="004B739F" w14:paraId="24D3F3FC" w14:textId="77777777">
      <w:pPr>
        <w:spacing w:before="120" w:line="360" w:lineRule="auto"/>
        <w:jc w:val="center"/>
        <w:rPr>
          <w:rFonts w:ascii="Arial" w:hAnsi="Arial" w:cs="Arial"/>
        </w:rPr>
      </w:pPr>
    </w:p>
    <w:p w:rsidRPr="00A14865" w:rsidR="004B739F" w:rsidRDefault="004B739F" w14:paraId="7243BDA5" w14:textId="77777777">
      <w:pPr>
        <w:spacing w:before="120" w:line="360" w:lineRule="auto"/>
        <w:jc w:val="center"/>
        <w:rPr>
          <w:rFonts w:ascii="Arial" w:hAnsi="Arial" w:cs="Arial"/>
          <w:caps/>
        </w:rPr>
      </w:pPr>
    </w:p>
    <w:p w:rsidRPr="00A14865" w:rsidR="004B739F" w:rsidRDefault="004B739F" w14:paraId="2BCF5E80" w14:textId="77777777">
      <w:pPr>
        <w:spacing w:before="120" w:line="360" w:lineRule="auto"/>
        <w:ind w:firstLine="709"/>
        <w:jc w:val="center"/>
        <w:rPr>
          <w:rFonts w:ascii="Arial" w:hAnsi="Arial" w:cs="Arial"/>
          <w:b/>
        </w:rPr>
      </w:pPr>
    </w:p>
    <w:p w:rsidRPr="00A14865" w:rsidR="004B739F" w:rsidRDefault="004B739F" w14:paraId="4D691C35" w14:textId="77777777">
      <w:pPr>
        <w:spacing w:before="120" w:line="360" w:lineRule="auto"/>
        <w:ind w:firstLine="709"/>
        <w:jc w:val="center"/>
        <w:rPr>
          <w:rFonts w:ascii="Arial" w:hAnsi="Arial" w:cs="Arial"/>
          <w:b/>
        </w:rPr>
      </w:pPr>
    </w:p>
    <w:p w:rsidRPr="00A14865" w:rsidR="004B739F" w:rsidP="30CEA579" w:rsidRDefault="008571A1" w14:paraId="546BF093" w14:textId="34CDD99A">
      <w:pPr>
        <w:jc w:val="center"/>
        <w:rPr>
          <w:ins w:author="Irene T Valadares" w:date="2015-07-30T10:31:00Z" w:id="10"/>
          <w:rFonts w:ascii="Arial" w:hAnsi="Arial" w:cs="Arial"/>
          <w:b/>
          <w:bCs/>
        </w:rPr>
      </w:pPr>
      <w:r w:rsidRPr="30CEA579">
        <w:rPr>
          <w:rFonts w:ascii="Arial" w:hAnsi="Arial" w:cs="Arial"/>
          <w:b/>
          <w:bCs/>
        </w:rPr>
        <w:t>CHAMADA ESCOLAR COM RECONHECIMENTO FACIAL</w:t>
      </w:r>
    </w:p>
    <w:p w:rsidRPr="00A14865" w:rsidR="004B739F" w:rsidRDefault="004B739F" w14:paraId="2D004A3B" w14:textId="77777777">
      <w:pPr>
        <w:spacing w:before="120" w:line="360" w:lineRule="auto"/>
        <w:jc w:val="center"/>
        <w:rPr>
          <w:rFonts w:ascii="Arial" w:hAnsi="Arial" w:cs="Arial"/>
          <w:b/>
          <w:caps/>
        </w:rPr>
      </w:pPr>
    </w:p>
    <w:p w:rsidR="004B739F" w:rsidRDefault="004B739F" w14:paraId="7F2C8D6D" w14:textId="41187E79">
      <w:pPr>
        <w:spacing w:before="120" w:line="360" w:lineRule="auto"/>
        <w:jc w:val="center"/>
        <w:rPr>
          <w:rFonts w:ascii="Arial" w:hAnsi="Arial" w:cs="Arial"/>
          <w:caps/>
        </w:rPr>
      </w:pPr>
    </w:p>
    <w:p w:rsidRPr="00A14865" w:rsidR="00A02C8C" w:rsidRDefault="00A02C8C" w14:paraId="63B8B462" w14:textId="77777777">
      <w:pPr>
        <w:spacing w:before="120" w:line="360" w:lineRule="auto"/>
        <w:jc w:val="center"/>
        <w:rPr>
          <w:rFonts w:ascii="Arial" w:hAnsi="Arial" w:cs="Arial"/>
          <w:caps/>
        </w:rPr>
      </w:pPr>
    </w:p>
    <w:p w:rsidRPr="006240E9" w:rsidR="004B739F" w:rsidP="006240E9" w:rsidRDefault="006240E9" w14:paraId="6B3A8030" w14:textId="54F9FADA">
      <w:pPr>
        <w:spacing w:before="120" w:line="360" w:lineRule="auto"/>
        <w:ind w:left="3969" w:firstLine="279"/>
        <w:jc w:val="both"/>
        <w:rPr>
          <w:rFonts w:ascii="Arial" w:hAnsi="Arial" w:cs="Arial"/>
        </w:rPr>
      </w:pPr>
      <w:r w:rsidRPr="006240E9">
        <w:rPr>
          <w:rFonts w:ascii="Arial" w:hAnsi="Arial" w:cs="Arial"/>
          <w:sz w:val="20"/>
          <w:szCs w:val="20"/>
        </w:rPr>
        <w:t xml:space="preserve">Trabalho de Conclusão de Curso apresentado como requisito para obtenção do título de Técnico de </w:t>
      </w:r>
      <w:r w:rsidR="00200F93">
        <w:rPr>
          <w:rFonts w:ascii="Arial" w:hAnsi="Arial" w:cs="Arial"/>
          <w:sz w:val="20"/>
          <w:szCs w:val="20"/>
        </w:rPr>
        <w:t>I</w:t>
      </w:r>
      <w:r w:rsidRPr="006240E9">
        <w:rPr>
          <w:rFonts w:ascii="Arial" w:hAnsi="Arial" w:cs="Arial"/>
          <w:sz w:val="20"/>
          <w:szCs w:val="20"/>
        </w:rPr>
        <w:t>nformática, concluído na Escola Salesiana São José, Centro Profissional Dom Bosco</w:t>
      </w:r>
      <w:r w:rsidRPr="00A14865" w:rsidR="00594268">
        <w:rPr>
          <w:rFonts w:ascii="Arial" w:hAnsi="Arial" w:cs="Arial"/>
          <w:sz w:val="20"/>
          <w:szCs w:val="20"/>
        </w:rPr>
        <w:t>.</w:t>
      </w:r>
    </w:p>
    <w:p w:rsidR="004B739F" w:rsidRDefault="004B739F" w14:paraId="3E54995D" w14:textId="77777777">
      <w:pPr>
        <w:spacing w:before="120" w:line="360" w:lineRule="auto"/>
        <w:jc w:val="right"/>
        <w:rPr>
          <w:rFonts w:ascii="Arial" w:hAnsi="Arial" w:cs="Arial"/>
          <w:caps/>
        </w:rPr>
      </w:pPr>
    </w:p>
    <w:p w:rsidR="00A14865" w:rsidRDefault="00A14865" w14:paraId="4E8C5C3A" w14:textId="77777777">
      <w:pPr>
        <w:spacing w:before="120" w:line="360" w:lineRule="auto"/>
        <w:jc w:val="right"/>
        <w:rPr>
          <w:rFonts w:ascii="Arial" w:hAnsi="Arial" w:cs="Arial"/>
          <w:caps/>
        </w:rPr>
      </w:pPr>
    </w:p>
    <w:p w:rsidRPr="00A14865" w:rsidR="00A02C8C" w:rsidRDefault="00A02C8C" w14:paraId="7D2D0331" w14:textId="77777777">
      <w:pPr>
        <w:spacing w:before="120" w:line="360" w:lineRule="auto"/>
        <w:jc w:val="right"/>
        <w:rPr>
          <w:rFonts w:ascii="Arial" w:hAnsi="Arial" w:cs="Arial"/>
          <w:caps/>
        </w:rPr>
      </w:pPr>
    </w:p>
    <w:p w:rsidRPr="00A14865" w:rsidR="004B739F" w:rsidRDefault="00594268" w14:paraId="1479BC00" w14:textId="25B4AF6F">
      <w:pPr>
        <w:rPr>
          <w:rFonts w:ascii="Arial" w:hAnsi="Arial" w:cs="Arial"/>
        </w:rPr>
      </w:pPr>
      <w:r w:rsidRPr="2E1C2F4E">
        <w:rPr>
          <w:rFonts w:ascii="Arial" w:hAnsi="Arial" w:cs="Arial"/>
        </w:rPr>
        <w:t>Orientador</w:t>
      </w:r>
      <w:r w:rsidRPr="2E1C2F4E" w:rsidR="006240E9">
        <w:rPr>
          <w:rFonts w:ascii="Arial" w:hAnsi="Arial" w:cs="Arial"/>
        </w:rPr>
        <w:t>a</w:t>
      </w:r>
      <w:r w:rsidRPr="2E1C2F4E">
        <w:rPr>
          <w:rFonts w:ascii="Arial" w:hAnsi="Arial" w:cs="Arial"/>
        </w:rPr>
        <w:t>:</w:t>
      </w:r>
      <w:r w:rsidRPr="2E1C2F4E" w:rsidR="008571A1">
        <w:rPr>
          <w:rFonts w:ascii="Arial" w:hAnsi="Arial" w:cs="Arial"/>
        </w:rPr>
        <w:t xml:space="preserve"> Adri</w:t>
      </w:r>
      <w:r w:rsidRPr="2E1C2F4E" w:rsidR="00F451A7">
        <w:rPr>
          <w:rFonts w:ascii="Arial" w:hAnsi="Arial" w:cs="Arial"/>
        </w:rPr>
        <w:t xml:space="preserve">ana Coelho </w:t>
      </w:r>
      <w:proofErr w:type="spellStart"/>
      <w:r w:rsidRPr="2E1C2F4E" w:rsidR="00F451A7">
        <w:rPr>
          <w:rFonts w:ascii="Arial" w:hAnsi="Arial" w:cs="Arial"/>
        </w:rPr>
        <w:t>Sigrist</w:t>
      </w:r>
      <w:proofErr w:type="spellEnd"/>
      <w:r w:rsidRPr="2E1C2F4E" w:rsidR="00F451A7">
        <w:rPr>
          <w:rFonts w:ascii="Arial" w:hAnsi="Arial" w:cs="Arial"/>
        </w:rPr>
        <w:t xml:space="preserve"> Silva</w:t>
      </w:r>
    </w:p>
    <w:p w:rsidR="336300DD" w:rsidP="2E1C2F4E" w:rsidRDefault="336300DD" w14:paraId="122BC590" w14:textId="69E88C4E">
      <w:pPr>
        <w:rPr>
          <w:rFonts w:ascii="Arial" w:hAnsi="Arial" w:cs="Arial"/>
        </w:rPr>
      </w:pPr>
      <w:r w:rsidRPr="22EA926E">
        <w:rPr>
          <w:rFonts w:ascii="Arial" w:hAnsi="Arial" w:cs="Arial"/>
        </w:rPr>
        <w:t>Coorientador: Daniel Rinaldi Mendonça</w:t>
      </w:r>
    </w:p>
    <w:p w:rsidRPr="00A14865" w:rsidR="004B739F" w:rsidRDefault="004B739F" w14:paraId="0AE7E364" w14:textId="77777777">
      <w:pPr>
        <w:jc w:val="center"/>
        <w:rPr>
          <w:rFonts w:ascii="Arial" w:hAnsi="Arial" w:cs="Arial"/>
          <w:b/>
          <w:caps/>
        </w:rPr>
      </w:pPr>
    </w:p>
    <w:p w:rsidR="004B739F" w:rsidRDefault="004B739F" w14:paraId="7D0B1C03" w14:textId="3FECF7EE">
      <w:pPr>
        <w:jc w:val="center"/>
        <w:rPr>
          <w:rFonts w:ascii="Arial" w:hAnsi="Arial" w:cs="Arial"/>
          <w:b/>
          <w:caps/>
        </w:rPr>
      </w:pPr>
    </w:p>
    <w:p w:rsidR="004B739F" w:rsidRDefault="004B739F" w14:paraId="2E3E9122" w14:textId="77777777">
      <w:pPr>
        <w:jc w:val="center"/>
        <w:rPr>
          <w:rFonts w:ascii="Arial" w:hAnsi="Arial" w:cs="Arial"/>
          <w:b/>
          <w:caps/>
        </w:rPr>
      </w:pPr>
    </w:p>
    <w:p w:rsidR="00EC394F" w:rsidP="00EC394F" w:rsidRDefault="008571A1" w14:paraId="22F17E8D" w14:textId="77777777">
      <w:pPr>
        <w:spacing w:after="0" w:line="240" w:lineRule="auto"/>
        <w:jc w:val="center"/>
        <w:rPr>
          <w:rFonts w:ascii="Arial" w:hAnsi="Arial" w:cs="Arial"/>
        </w:rPr>
      </w:pPr>
      <w:r>
        <w:rPr>
          <w:rFonts w:ascii="Arial" w:hAnsi="Arial" w:cs="Arial"/>
          <w:caps/>
        </w:rPr>
        <w:t>CAMPINAS</w:t>
      </w:r>
    </w:p>
    <w:p w:rsidRPr="00EC394F" w:rsidR="004B739F" w:rsidP="00EC394F" w:rsidRDefault="008571A1" w14:paraId="4698902B" w14:textId="3D34857A">
      <w:pPr>
        <w:spacing w:after="0" w:line="240" w:lineRule="auto"/>
        <w:jc w:val="center"/>
        <w:rPr>
          <w:rFonts w:ascii="Arial" w:hAnsi="Arial" w:cs="Arial"/>
        </w:rPr>
      </w:pPr>
      <w:r>
        <w:rPr>
          <w:rFonts w:ascii="Arial" w:hAnsi="Arial" w:cs="Arial"/>
        </w:rPr>
        <w:t>2020</w:t>
      </w:r>
      <w:r w:rsidRPr="00A14865" w:rsidR="00594268">
        <w:rPr>
          <w:rFonts w:ascii="Arial" w:hAnsi="Arial" w:cs="Arial"/>
        </w:rPr>
        <w:br w:type="page"/>
      </w:r>
    </w:p>
    <w:p w:rsidRPr="00A14865" w:rsidR="004B739F" w:rsidRDefault="004B739F" w14:paraId="65DF8D85" w14:textId="77777777">
      <w:pPr>
        <w:spacing w:before="120" w:line="360" w:lineRule="auto"/>
        <w:ind w:firstLine="709"/>
        <w:jc w:val="right"/>
        <w:rPr>
          <w:rFonts w:ascii="Arial" w:hAnsi="Arial"/>
          <w:i/>
        </w:rPr>
      </w:pPr>
    </w:p>
    <w:p w:rsidRPr="00A14865" w:rsidR="004B739F" w:rsidRDefault="004B739F" w14:paraId="4C452798" w14:textId="77777777">
      <w:pPr>
        <w:spacing w:before="120" w:line="360" w:lineRule="auto"/>
        <w:ind w:firstLine="709"/>
        <w:jc w:val="right"/>
        <w:rPr>
          <w:rFonts w:ascii="Arial" w:hAnsi="Arial"/>
          <w:i/>
        </w:rPr>
      </w:pPr>
    </w:p>
    <w:p w:rsidRPr="00A14865" w:rsidR="004B739F" w:rsidRDefault="004B739F" w14:paraId="140CCADD" w14:textId="77777777">
      <w:pPr>
        <w:spacing w:before="120" w:line="360" w:lineRule="auto"/>
        <w:ind w:firstLine="709"/>
        <w:jc w:val="right"/>
        <w:rPr>
          <w:rFonts w:ascii="Arial" w:hAnsi="Arial"/>
          <w:i/>
        </w:rPr>
      </w:pPr>
    </w:p>
    <w:p w:rsidRPr="00A14865" w:rsidR="004B739F" w:rsidRDefault="004B739F" w14:paraId="49CF2F31" w14:textId="77777777">
      <w:pPr>
        <w:spacing w:before="120" w:line="360" w:lineRule="auto"/>
        <w:ind w:firstLine="709"/>
        <w:jc w:val="right"/>
        <w:rPr>
          <w:rFonts w:ascii="Arial" w:hAnsi="Arial"/>
          <w:i/>
        </w:rPr>
      </w:pPr>
    </w:p>
    <w:p w:rsidRPr="00A14865" w:rsidR="004B739F" w:rsidRDefault="004B739F" w14:paraId="2C523967" w14:textId="77777777">
      <w:pPr>
        <w:spacing w:before="120" w:line="360" w:lineRule="auto"/>
        <w:ind w:firstLine="709"/>
        <w:jc w:val="right"/>
        <w:rPr>
          <w:rFonts w:ascii="Arial" w:hAnsi="Arial"/>
          <w:i/>
        </w:rPr>
      </w:pPr>
    </w:p>
    <w:p w:rsidRPr="00A14865" w:rsidR="004B739F" w:rsidRDefault="004B739F" w14:paraId="6970ECA6" w14:textId="77777777">
      <w:pPr>
        <w:spacing w:before="120" w:line="360" w:lineRule="auto"/>
        <w:ind w:firstLine="709"/>
        <w:jc w:val="right"/>
        <w:rPr>
          <w:rFonts w:ascii="Arial" w:hAnsi="Arial"/>
          <w:i/>
        </w:rPr>
      </w:pPr>
    </w:p>
    <w:p w:rsidRPr="00A14865" w:rsidR="004B739F" w:rsidRDefault="004B739F" w14:paraId="2C337A0B" w14:textId="77777777">
      <w:pPr>
        <w:spacing w:before="120" w:line="360" w:lineRule="auto"/>
        <w:ind w:firstLine="709"/>
        <w:jc w:val="right"/>
        <w:rPr>
          <w:rFonts w:ascii="Arial" w:hAnsi="Arial"/>
          <w:i/>
        </w:rPr>
      </w:pPr>
    </w:p>
    <w:p w:rsidRPr="00A14865" w:rsidR="004B739F" w:rsidRDefault="004B739F" w14:paraId="4DDDB463" w14:textId="77777777">
      <w:pPr>
        <w:spacing w:before="120" w:line="360" w:lineRule="auto"/>
        <w:ind w:firstLine="709"/>
        <w:jc w:val="right"/>
        <w:rPr>
          <w:rFonts w:ascii="Arial" w:hAnsi="Arial"/>
          <w:i/>
        </w:rPr>
      </w:pPr>
    </w:p>
    <w:p w:rsidRPr="00A14865" w:rsidR="004B739F" w:rsidRDefault="004B739F" w14:paraId="4D5E233D" w14:textId="77777777">
      <w:pPr>
        <w:spacing w:before="120" w:line="360" w:lineRule="auto"/>
        <w:ind w:firstLine="709"/>
        <w:jc w:val="right"/>
        <w:rPr>
          <w:rFonts w:ascii="Arial" w:hAnsi="Arial"/>
          <w:i/>
        </w:rPr>
      </w:pPr>
    </w:p>
    <w:p w:rsidRPr="00A14865" w:rsidR="004B739F" w:rsidRDefault="004B739F" w14:paraId="2F7ABCDE" w14:textId="77777777">
      <w:pPr>
        <w:spacing w:before="120" w:line="360" w:lineRule="auto"/>
        <w:ind w:firstLine="709"/>
        <w:jc w:val="right"/>
        <w:rPr>
          <w:rFonts w:ascii="Arial" w:hAnsi="Arial"/>
          <w:i/>
        </w:rPr>
      </w:pPr>
    </w:p>
    <w:p w:rsidRPr="00A14865" w:rsidR="004B739F" w:rsidRDefault="004B739F" w14:paraId="12AC6519" w14:textId="77777777">
      <w:pPr>
        <w:spacing w:before="120" w:line="360" w:lineRule="auto"/>
        <w:ind w:firstLine="709"/>
        <w:jc w:val="right"/>
        <w:rPr>
          <w:rFonts w:ascii="Arial" w:hAnsi="Arial"/>
          <w:i/>
        </w:rPr>
      </w:pPr>
    </w:p>
    <w:p w:rsidRPr="00A14865" w:rsidR="004B739F" w:rsidRDefault="004B739F" w14:paraId="7AAF1864" w14:textId="77777777">
      <w:pPr>
        <w:spacing w:before="120" w:line="360" w:lineRule="auto"/>
        <w:ind w:firstLine="709"/>
        <w:jc w:val="right"/>
        <w:rPr>
          <w:rFonts w:ascii="Arial" w:hAnsi="Arial"/>
          <w:i/>
        </w:rPr>
      </w:pPr>
    </w:p>
    <w:p w:rsidRPr="00A14865" w:rsidR="004B739F" w:rsidRDefault="004B739F" w14:paraId="2A47A9E4" w14:textId="77777777">
      <w:pPr>
        <w:spacing w:before="120" w:line="360" w:lineRule="auto"/>
        <w:ind w:firstLine="709"/>
        <w:jc w:val="right"/>
        <w:rPr>
          <w:rFonts w:ascii="Arial" w:hAnsi="Arial"/>
          <w:i/>
        </w:rPr>
      </w:pPr>
    </w:p>
    <w:p w:rsidRPr="00A14865" w:rsidR="004B739F" w:rsidRDefault="004B739F" w14:paraId="1A4D6985" w14:textId="77777777">
      <w:pPr>
        <w:spacing w:before="120" w:line="360" w:lineRule="auto"/>
        <w:ind w:firstLine="709"/>
        <w:jc w:val="right"/>
        <w:rPr>
          <w:rFonts w:ascii="Arial" w:hAnsi="Arial"/>
          <w:i/>
        </w:rPr>
      </w:pPr>
    </w:p>
    <w:p w:rsidRPr="00A14865" w:rsidR="004B739F" w:rsidRDefault="004B739F" w14:paraId="26D5D70E" w14:textId="77777777">
      <w:pPr>
        <w:spacing w:before="120" w:line="360" w:lineRule="auto"/>
        <w:ind w:firstLine="709"/>
        <w:jc w:val="right"/>
        <w:rPr>
          <w:rFonts w:ascii="Arial" w:hAnsi="Arial"/>
          <w:i/>
        </w:rPr>
      </w:pPr>
    </w:p>
    <w:p w:rsidRPr="00A14865" w:rsidR="004B739F" w:rsidRDefault="004B739F" w14:paraId="74A7EF5A" w14:textId="77777777">
      <w:pPr>
        <w:spacing w:before="120" w:line="360" w:lineRule="auto"/>
        <w:ind w:firstLine="709"/>
        <w:jc w:val="right"/>
        <w:rPr>
          <w:rFonts w:ascii="Arial" w:hAnsi="Arial"/>
          <w:i/>
        </w:rPr>
      </w:pPr>
    </w:p>
    <w:p w:rsidRPr="00A14865" w:rsidR="004B739F" w:rsidRDefault="004B739F" w14:paraId="69964388" w14:textId="77777777">
      <w:pPr>
        <w:spacing w:before="120" w:line="360" w:lineRule="auto"/>
        <w:ind w:firstLine="709"/>
        <w:jc w:val="right"/>
        <w:rPr>
          <w:rFonts w:ascii="Arial" w:hAnsi="Arial"/>
          <w:i/>
        </w:rPr>
      </w:pPr>
    </w:p>
    <w:p w:rsidRPr="00A14865" w:rsidR="004B739F" w:rsidRDefault="004B739F" w14:paraId="44A9B1B7" w14:textId="77777777">
      <w:pPr>
        <w:spacing w:before="120" w:line="360" w:lineRule="auto"/>
        <w:ind w:firstLine="709"/>
        <w:jc w:val="right"/>
        <w:rPr>
          <w:rFonts w:ascii="Arial" w:hAnsi="Arial"/>
          <w:i/>
        </w:rPr>
      </w:pPr>
    </w:p>
    <w:p w:rsidRPr="00A14865" w:rsidR="004B739F" w:rsidRDefault="004B739F" w14:paraId="3D13963E" w14:textId="77777777">
      <w:pPr>
        <w:spacing w:before="120" w:line="360" w:lineRule="auto"/>
        <w:ind w:firstLine="709"/>
        <w:jc w:val="right"/>
        <w:rPr>
          <w:rFonts w:ascii="Arial" w:hAnsi="Arial"/>
          <w:i/>
        </w:rPr>
      </w:pPr>
    </w:p>
    <w:p w:rsidRPr="00A14865" w:rsidR="004B739F" w:rsidP="00FB4FB1" w:rsidRDefault="004B739F" w14:paraId="0EDEE3FF" w14:textId="77777777">
      <w:pPr>
        <w:spacing w:before="120" w:line="360" w:lineRule="auto"/>
        <w:rPr>
          <w:rFonts w:ascii="Arial" w:hAnsi="Arial"/>
          <w:i/>
        </w:rPr>
      </w:pPr>
    </w:p>
    <w:p w:rsidR="00FB4FB1" w:rsidRDefault="00FB4FB1" w14:paraId="2D68471E" w14:textId="77777777">
      <w:pPr>
        <w:spacing w:line="360" w:lineRule="auto"/>
        <w:jc w:val="right"/>
        <w:rPr>
          <w:rFonts w:ascii="Arial" w:hAnsi="Arial" w:cs="Arial"/>
          <w:i/>
        </w:rPr>
      </w:pPr>
      <w:r w:rsidRPr="00FB4FB1">
        <w:rPr>
          <w:rFonts w:ascii="Arial" w:hAnsi="Arial" w:cs="Arial"/>
          <w:i/>
        </w:rPr>
        <w:t xml:space="preserve">Dedicamos este trabalho ao professor Fernando Abreu, </w:t>
      </w:r>
    </w:p>
    <w:p w:rsidRPr="00A14865" w:rsidR="004B739F" w:rsidRDefault="00FB4FB1" w14:paraId="17DD641D" w14:textId="120A3A39">
      <w:pPr>
        <w:spacing w:line="360" w:lineRule="auto"/>
        <w:jc w:val="right"/>
        <w:rPr>
          <w:rFonts w:ascii="Arial" w:hAnsi="Arial" w:cs="Arial"/>
          <w:i/>
        </w:rPr>
      </w:pPr>
      <w:r w:rsidRPr="00FB4FB1">
        <w:rPr>
          <w:rFonts w:ascii="Arial" w:hAnsi="Arial" w:cs="Arial"/>
          <w:i/>
        </w:rPr>
        <w:t>pelo apoio е confiança.</w:t>
      </w:r>
      <w:r w:rsidRPr="00A14865" w:rsidR="00594268">
        <w:rPr>
          <w:rFonts w:ascii="Arial" w:hAnsi="Arial" w:cs="Arial"/>
          <w:i/>
        </w:rPr>
        <w:t xml:space="preserve"> </w:t>
      </w:r>
    </w:p>
    <w:p w:rsidRPr="00A14865" w:rsidR="004B739F" w:rsidRDefault="004B739F" w14:paraId="23566209" w14:textId="77777777">
      <w:pPr>
        <w:spacing w:line="360" w:lineRule="auto"/>
        <w:ind w:firstLine="709"/>
        <w:jc w:val="center"/>
        <w:rPr>
          <w:rFonts w:ascii="Arial" w:hAnsi="Arial"/>
          <w:b/>
        </w:rPr>
      </w:pPr>
    </w:p>
    <w:p w:rsidRPr="00A14865" w:rsidR="004B739F" w:rsidRDefault="00594268" w14:paraId="43FBC145" w14:textId="77777777">
      <w:pPr>
        <w:spacing w:line="360" w:lineRule="auto"/>
        <w:ind w:firstLine="709"/>
        <w:jc w:val="center"/>
        <w:rPr>
          <w:rFonts w:ascii="Arial" w:hAnsi="Arial" w:cs="Arial"/>
          <w:b/>
        </w:rPr>
      </w:pPr>
      <w:r w:rsidRPr="00A14865">
        <w:rPr>
          <w:rFonts w:ascii="Arial" w:hAnsi="Arial" w:cs="Arial"/>
          <w:b/>
        </w:rPr>
        <w:t>AGRADECIMENTOS</w:t>
      </w:r>
    </w:p>
    <w:p w:rsidRPr="00A14865" w:rsidR="004B739F" w:rsidP="00FB4FB1" w:rsidRDefault="004B739F" w14:paraId="2164E923" w14:textId="77777777">
      <w:pPr>
        <w:spacing w:line="360" w:lineRule="auto"/>
        <w:jc w:val="both"/>
        <w:rPr>
          <w:rFonts w:ascii="Arial" w:hAnsi="Arial"/>
          <w:b/>
        </w:rPr>
      </w:pPr>
    </w:p>
    <w:p w:rsidRPr="003239D4" w:rsidR="003239D4" w:rsidP="003239D4" w:rsidRDefault="003239D4" w14:paraId="1B1582B8" w14:textId="2E19BA76">
      <w:pPr>
        <w:spacing w:line="360" w:lineRule="auto"/>
        <w:ind w:firstLine="709"/>
        <w:jc w:val="both"/>
        <w:rPr>
          <w:rFonts w:ascii="Arial" w:hAnsi="Arial" w:cs="Arial"/>
        </w:rPr>
      </w:pPr>
      <w:r w:rsidRPr="003239D4">
        <w:rPr>
          <w:rFonts w:ascii="Arial" w:hAnsi="Arial" w:cs="Arial"/>
        </w:rPr>
        <w:t xml:space="preserve">Agradecemos a nossa orientadora Adriana Coelho </w:t>
      </w:r>
      <w:proofErr w:type="spellStart"/>
      <w:r w:rsidRPr="003239D4">
        <w:rPr>
          <w:rFonts w:ascii="Arial" w:hAnsi="Arial" w:cs="Arial"/>
        </w:rPr>
        <w:t>Sigrist</w:t>
      </w:r>
      <w:proofErr w:type="spellEnd"/>
      <w:r>
        <w:rPr>
          <w:rFonts w:ascii="Arial" w:hAnsi="Arial" w:cs="Arial"/>
        </w:rPr>
        <w:t xml:space="preserve"> Silva</w:t>
      </w:r>
      <w:r w:rsidRPr="003239D4">
        <w:rPr>
          <w:rFonts w:ascii="Arial" w:hAnsi="Arial" w:cs="Arial"/>
        </w:rPr>
        <w:t xml:space="preserve"> por aceitar conduzir o nosso trabalho com toda dedicação, interesse e apoio.</w:t>
      </w:r>
    </w:p>
    <w:p w:rsidRPr="003239D4" w:rsidR="003239D4" w:rsidP="003239D4" w:rsidRDefault="003239D4" w14:paraId="23448797" w14:textId="77777777">
      <w:pPr>
        <w:spacing w:line="360" w:lineRule="auto"/>
        <w:ind w:firstLine="709"/>
        <w:jc w:val="both"/>
        <w:rPr>
          <w:rFonts w:ascii="Arial" w:hAnsi="Arial" w:cs="Arial"/>
        </w:rPr>
      </w:pPr>
      <w:r w:rsidRPr="003239D4">
        <w:rPr>
          <w:rFonts w:ascii="Arial" w:hAnsi="Arial" w:cs="Arial"/>
        </w:rPr>
        <w:t>A todos os nossos professores do curso de Informática da Escola Salesiana São José pela excelência da qualidade técnica de cada um.</w:t>
      </w:r>
    </w:p>
    <w:p w:rsidRPr="003239D4" w:rsidR="003239D4" w:rsidP="003239D4" w:rsidRDefault="003239D4" w14:paraId="17126EEB" w14:textId="77777777">
      <w:pPr>
        <w:spacing w:line="360" w:lineRule="auto"/>
        <w:ind w:firstLine="709"/>
        <w:jc w:val="both"/>
        <w:rPr>
          <w:rFonts w:ascii="Arial" w:hAnsi="Arial" w:cs="Arial"/>
        </w:rPr>
      </w:pPr>
      <w:r w:rsidRPr="003239D4">
        <w:rPr>
          <w:rFonts w:ascii="Arial" w:hAnsi="Arial" w:cs="Arial"/>
        </w:rPr>
        <w:t>Somos gratos aos nossos pais por sempre nos incentivarem e acreditarem que seriamos capazes de superar os obstáculos que a vida nos apresentou.</w:t>
      </w:r>
    </w:p>
    <w:p w:rsidRPr="00A14865" w:rsidR="004B739F" w:rsidP="003239D4" w:rsidRDefault="003239D4" w14:paraId="2AA81A42" w14:textId="3935F6A7">
      <w:pPr>
        <w:spacing w:line="360" w:lineRule="auto"/>
        <w:ind w:firstLine="709"/>
        <w:jc w:val="both"/>
        <w:rPr>
          <w:rFonts w:ascii="Arial" w:hAnsi="Arial"/>
        </w:rPr>
      </w:pPr>
      <w:r w:rsidRPr="003239D4">
        <w:rPr>
          <w:rFonts w:ascii="Arial" w:hAnsi="Arial" w:cs="Arial"/>
        </w:rPr>
        <w:t>Cada membro do grupo agradece ao outro pela parceria, comprometimento, compreensão e acima de tudo, a amizade.</w:t>
      </w:r>
    </w:p>
    <w:p w:rsidRPr="00A14865" w:rsidR="004B739F" w:rsidRDefault="00594268" w14:paraId="0E041CB6" w14:textId="77777777">
      <w:pPr>
        <w:spacing w:line="360" w:lineRule="auto"/>
        <w:ind w:firstLine="709"/>
        <w:jc w:val="both"/>
        <w:rPr>
          <w:rFonts w:ascii="Arial" w:hAnsi="Arial"/>
        </w:rPr>
      </w:pPr>
      <w:r w:rsidRPr="00A14865">
        <w:rPr>
          <w:rFonts w:ascii="Arial" w:hAnsi="Arial"/>
        </w:rPr>
        <w:t>.</w:t>
      </w:r>
    </w:p>
    <w:p w:rsidRPr="00A14865" w:rsidR="004B739F" w:rsidRDefault="00594268" w14:paraId="4ECE3793" w14:textId="77777777">
      <w:pPr>
        <w:spacing w:line="360" w:lineRule="auto"/>
        <w:ind w:firstLine="709"/>
        <w:jc w:val="right"/>
        <w:rPr>
          <w:rFonts w:ascii="Arial" w:hAnsi="Arial"/>
          <w:i/>
        </w:rPr>
      </w:pPr>
      <w:r w:rsidRPr="00A14865">
        <w:rPr>
          <w:rFonts w:ascii="Arial" w:hAnsi="Arial"/>
        </w:rPr>
        <w:br w:type="page"/>
      </w:r>
    </w:p>
    <w:p w:rsidRPr="00A14865" w:rsidR="004B739F" w:rsidRDefault="004B739F" w14:paraId="5836EADA" w14:textId="77777777">
      <w:pPr>
        <w:spacing w:line="360" w:lineRule="auto"/>
        <w:ind w:firstLine="709"/>
        <w:jc w:val="right"/>
        <w:rPr>
          <w:rFonts w:ascii="Arial" w:hAnsi="Arial"/>
          <w:i/>
        </w:rPr>
      </w:pPr>
    </w:p>
    <w:p w:rsidRPr="00A14865" w:rsidR="004B739F" w:rsidRDefault="004B739F" w14:paraId="4DDC8EFA" w14:textId="77777777">
      <w:pPr>
        <w:spacing w:line="360" w:lineRule="auto"/>
        <w:ind w:firstLine="709"/>
        <w:jc w:val="right"/>
        <w:rPr>
          <w:rFonts w:ascii="Arial" w:hAnsi="Arial"/>
          <w:i/>
        </w:rPr>
      </w:pPr>
    </w:p>
    <w:p w:rsidRPr="00A14865" w:rsidR="004B739F" w:rsidRDefault="004B739F" w14:paraId="2165E83C" w14:textId="77777777">
      <w:pPr>
        <w:spacing w:line="360" w:lineRule="auto"/>
        <w:ind w:firstLine="709"/>
        <w:jc w:val="right"/>
        <w:rPr>
          <w:rFonts w:ascii="Arial" w:hAnsi="Arial"/>
          <w:i/>
        </w:rPr>
      </w:pPr>
    </w:p>
    <w:p w:rsidRPr="00A14865" w:rsidR="004B739F" w:rsidRDefault="004B739F" w14:paraId="5D8B1059" w14:textId="77777777">
      <w:pPr>
        <w:spacing w:line="360" w:lineRule="auto"/>
        <w:ind w:firstLine="709"/>
        <w:jc w:val="right"/>
        <w:rPr>
          <w:rFonts w:ascii="Arial" w:hAnsi="Arial"/>
          <w:i/>
        </w:rPr>
      </w:pPr>
    </w:p>
    <w:p w:rsidRPr="00A14865" w:rsidR="004B739F" w:rsidRDefault="004B739F" w14:paraId="3AFF1C45" w14:textId="77777777">
      <w:pPr>
        <w:spacing w:line="360" w:lineRule="auto"/>
        <w:ind w:firstLine="709"/>
        <w:jc w:val="right"/>
        <w:rPr>
          <w:rFonts w:ascii="Arial" w:hAnsi="Arial"/>
          <w:i/>
        </w:rPr>
      </w:pPr>
    </w:p>
    <w:p w:rsidRPr="00A14865" w:rsidR="004B739F" w:rsidRDefault="004B739F" w14:paraId="67EC5928" w14:textId="77777777">
      <w:pPr>
        <w:spacing w:line="360" w:lineRule="auto"/>
        <w:ind w:firstLine="709"/>
        <w:jc w:val="right"/>
        <w:rPr>
          <w:rFonts w:ascii="Arial" w:hAnsi="Arial"/>
          <w:i/>
        </w:rPr>
      </w:pPr>
    </w:p>
    <w:p w:rsidRPr="00A14865" w:rsidR="004B739F" w:rsidRDefault="004B739F" w14:paraId="7125486B" w14:textId="77777777">
      <w:pPr>
        <w:spacing w:line="360" w:lineRule="auto"/>
        <w:ind w:firstLine="709"/>
        <w:jc w:val="right"/>
        <w:rPr>
          <w:rFonts w:ascii="Arial" w:hAnsi="Arial"/>
          <w:i/>
        </w:rPr>
      </w:pPr>
    </w:p>
    <w:p w:rsidRPr="00A14865" w:rsidR="004B739F" w:rsidRDefault="004B739F" w14:paraId="3E58187F" w14:textId="77777777">
      <w:pPr>
        <w:spacing w:line="360" w:lineRule="auto"/>
        <w:ind w:firstLine="709"/>
        <w:jc w:val="right"/>
        <w:rPr>
          <w:rFonts w:ascii="Arial" w:hAnsi="Arial"/>
          <w:i/>
        </w:rPr>
      </w:pPr>
    </w:p>
    <w:p w:rsidRPr="00A14865" w:rsidR="004B739F" w:rsidRDefault="004B739F" w14:paraId="54B0A211" w14:textId="77777777">
      <w:pPr>
        <w:spacing w:line="360" w:lineRule="auto"/>
        <w:ind w:firstLine="709"/>
        <w:jc w:val="right"/>
        <w:rPr>
          <w:rFonts w:ascii="Arial" w:hAnsi="Arial"/>
          <w:i/>
        </w:rPr>
      </w:pPr>
    </w:p>
    <w:p w:rsidRPr="00A14865" w:rsidR="004B739F" w:rsidRDefault="004B739F" w14:paraId="17464F87" w14:textId="77777777">
      <w:pPr>
        <w:spacing w:line="360" w:lineRule="auto"/>
        <w:ind w:firstLine="709"/>
        <w:jc w:val="right"/>
        <w:rPr>
          <w:rFonts w:ascii="Arial" w:hAnsi="Arial"/>
          <w:i/>
        </w:rPr>
      </w:pPr>
    </w:p>
    <w:p w:rsidRPr="00A14865" w:rsidR="004B739F" w:rsidRDefault="004B739F" w14:paraId="7F65B05A" w14:textId="77777777">
      <w:pPr>
        <w:spacing w:line="360" w:lineRule="auto"/>
        <w:ind w:firstLine="709"/>
        <w:jc w:val="right"/>
        <w:rPr>
          <w:rFonts w:ascii="Arial" w:hAnsi="Arial"/>
          <w:i/>
        </w:rPr>
      </w:pPr>
    </w:p>
    <w:p w:rsidRPr="00A14865" w:rsidR="004B739F" w:rsidRDefault="004B739F" w14:paraId="7B2B6361" w14:textId="77777777">
      <w:pPr>
        <w:spacing w:line="360" w:lineRule="auto"/>
        <w:ind w:firstLine="709"/>
        <w:jc w:val="right"/>
        <w:rPr>
          <w:rFonts w:ascii="Arial" w:hAnsi="Arial"/>
          <w:i/>
        </w:rPr>
      </w:pPr>
    </w:p>
    <w:p w:rsidRPr="00A14865" w:rsidR="004B739F" w:rsidRDefault="004B739F" w14:paraId="4A9075A7" w14:textId="77777777">
      <w:pPr>
        <w:spacing w:line="360" w:lineRule="auto"/>
        <w:ind w:firstLine="709"/>
        <w:jc w:val="right"/>
        <w:rPr>
          <w:rFonts w:ascii="Arial" w:hAnsi="Arial"/>
          <w:i/>
        </w:rPr>
      </w:pPr>
    </w:p>
    <w:p w:rsidRPr="00A14865" w:rsidR="004B739F" w:rsidRDefault="004B739F" w14:paraId="22FE536C" w14:textId="77777777">
      <w:pPr>
        <w:spacing w:line="360" w:lineRule="auto"/>
        <w:ind w:firstLine="709"/>
        <w:jc w:val="right"/>
        <w:rPr>
          <w:rFonts w:ascii="Arial" w:hAnsi="Arial"/>
          <w:i/>
        </w:rPr>
      </w:pPr>
    </w:p>
    <w:p w:rsidRPr="00A14865" w:rsidR="004B739F" w:rsidRDefault="004B739F" w14:paraId="11D32237" w14:textId="77777777">
      <w:pPr>
        <w:spacing w:line="360" w:lineRule="auto"/>
        <w:ind w:firstLine="709"/>
        <w:jc w:val="right"/>
        <w:rPr>
          <w:rFonts w:ascii="Arial" w:hAnsi="Arial"/>
          <w:i/>
        </w:rPr>
      </w:pPr>
    </w:p>
    <w:p w:rsidRPr="00A14865" w:rsidR="004B739F" w:rsidRDefault="004B739F" w14:paraId="6BD4527F" w14:textId="77777777">
      <w:pPr>
        <w:spacing w:line="360" w:lineRule="auto"/>
        <w:ind w:firstLine="709"/>
        <w:jc w:val="right"/>
        <w:rPr>
          <w:rFonts w:ascii="Arial" w:hAnsi="Arial"/>
          <w:i/>
        </w:rPr>
      </w:pPr>
    </w:p>
    <w:p w:rsidRPr="00A14865" w:rsidR="004B739F" w:rsidRDefault="004B739F" w14:paraId="4B6DCD05" w14:textId="77777777">
      <w:pPr>
        <w:spacing w:line="360" w:lineRule="auto"/>
        <w:ind w:firstLine="709"/>
        <w:jc w:val="right"/>
        <w:rPr>
          <w:rFonts w:ascii="Arial" w:hAnsi="Arial"/>
          <w:i/>
        </w:rPr>
      </w:pPr>
    </w:p>
    <w:p w:rsidRPr="00A14865" w:rsidR="004B739F" w:rsidRDefault="004B739F" w14:paraId="4E5F0E75" w14:textId="77777777">
      <w:pPr>
        <w:spacing w:line="360" w:lineRule="auto"/>
        <w:ind w:firstLine="709"/>
        <w:jc w:val="right"/>
        <w:rPr>
          <w:rFonts w:ascii="Arial" w:hAnsi="Arial"/>
          <w:i/>
        </w:rPr>
      </w:pPr>
    </w:p>
    <w:p w:rsidRPr="00A14865" w:rsidR="004B739F" w:rsidRDefault="004B739F" w14:paraId="2FBA8FF2" w14:textId="77777777">
      <w:pPr>
        <w:spacing w:line="360" w:lineRule="auto"/>
        <w:ind w:firstLine="709"/>
        <w:jc w:val="right"/>
        <w:rPr>
          <w:rFonts w:ascii="Arial" w:hAnsi="Arial"/>
          <w:i/>
        </w:rPr>
      </w:pPr>
    </w:p>
    <w:p w:rsidR="00BF3354" w:rsidP="00F03381" w:rsidRDefault="00594268" w14:paraId="7C79D60F" w14:textId="77777777">
      <w:pPr>
        <w:jc w:val="right"/>
        <w:rPr>
          <w:rFonts w:ascii="Arial" w:hAnsi="Arial" w:cs="Arial"/>
          <w:i/>
        </w:rPr>
      </w:pPr>
      <w:r w:rsidRPr="00A14865">
        <w:rPr>
          <w:rFonts w:ascii="Arial" w:hAnsi="Arial" w:cs="Arial"/>
          <w:i/>
        </w:rPr>
        <w:t>"</w:t>
      </w:r>
      <w:r w:rsidRPr="00F03381" w:rsidR="00F03381">
        <w:rPr>
          <w:rFonts w:ascii="Arial" w:hAnsi="Arial" w:cs="Arial"/>
          <w:i/>
        </w:rPr>
        <w:t xml:space="preserve">Se, a princípio, a ideia não é absurda, </w:t>
      </w:r>
    </w:p>
    <w:p w:rsidRPr="00A14865" w:rsidR="004B739F" w:rsidP="00F03381" w:rsidRDefault="00F03381" w14:paraId="2C624D87" w14:textId="6161B56C">
      <w:pPr>
        <w:jc w:val="right"/>
        <w:rPr>
          <w:rFonts w:ascii="Arial" w:hAnsi="Arial" w:cs="Arial"/>
          <w:i/>
        </w:rPr>
      </w:pPr>
      <w:r w:rsidRPr="00F03381">
        <w:rPr>
          <w:rFonts w:ascii="Arial" w:hAnsi="Arial" w:cs="Arial"/>
          <w:i/>
        </w:rPr>
        <w:t>então não há esperança para ela.</w:t>
      </w:r>
      <w:r w:rsidRPr="00A14865" w:rsidR="00594268">
        <w:rPr>
          <w:rFonts w:ascii="Arial" w:hAnsi="Arial" w:cs="Arial"/>
          <w:i/>
        </w:rPr>
        <w:t>”.</w:t>
      </w:r>
    </w:p>
    <w:p w:rsidRPr="00A14865" w:rsidR="004B739F" w:rsidRDefault="00BF3354" w14:paraId="52450531" w14:textId="50CCF1B6">
      <w:pPr>
        <w:jc w:val="right"/>
        <w:rPr>
          <w:rStyle w:val="Strong"/>
          <w:b w:val="0"/>
          <w:i/>
        </w:rPr>
      </w:pPr>
      <w:r w:rsidRPr="00BF3354">
        <w:rPr>
          <w:rStyle w:val="Strong"/>
          <w:rFonts w:ascii="Arial" w:hAnsi="Arial" w:cs="Arial"/>
          <w:b w:val="0"/>
          <w:i/>
        </w:rPr>
        <w:t>Albert Einstein</w:t>
      </w:r>
    </w:p>
    <w:p w:rsidRPr="00A14865" w:rsidR="004B739F" w:rsidP="00A14865" w:rsidRDefault="00594268" w14:paraId="3CE4F7C7" w14:textId="1C8A398F">
      <w:pPr>
        <w:spacing w:before="288" w:beforeLines="120" w:line="360" w:lineRule="auto"/>
        <w:ind w:left="3539" w:firstLine="1"/>
        <w:rPr>
          <w:rFonts w:ascii="Arial" w:hAnsi="Arial" w:cs="Arial"/>
          <w:b/>
        </w:rPr>
      </w:pPr>
      <w:r w:rsidRPr="00A14865">
        <w:br w:type="page"/>
      </w:r>
      <w:r w:rsidRPr="00A14865">
        <w:rPr>
          <w:rFonts w:ascii="Arial" w:hAnsi="Arial" w:cs="Arial"/>
          <w:b/>
        </w:rPr>
        <w:t>RESUMO</w:t>
      </w:r>
    </w:p>
    <w:p w:rsidRPr="00A14865" w:rsidR="004B739F" w:rsidP="00A14865" w:rsidRDefault="004B739F" w14:paraId="37025201" w14:textId="77777777">
      <w:pPr>
        <w:spacing w:before="288" w:beforeLines="120" w:line="360" w:lineRule="auto"/>
        <w:ind w:firstLine="709"/>
        <w:jc w:val="center"/>
        <w:rPr>
          <w:rFonts w:ascii="Arial" w:hAnsi="Arial" w:cs="Arial"/>
          <w:b/>
        </w:rPr>
      </w:pPr>
    </w:p>
    <w:p w:rsidRPr="00A14865" w:rsidR="004B739F" w:rsidP="2E1C2F4E" w:rsidRDefault="00594268" w14:paraId="50B65D96" w14:textId="44AD4C3C">
      <w:pPr>
        <w:spacing w:line="360" w:lineRule="auto"/>
        <w:jc w:val="both"/>
        <w:rPr>
          <w:rFonts w:ascii="Arial" w:hAnsi="Arial" w:eastAsia="Arial" w:cs="Arial"/>
        </w:rPr>
      </w:pPr>
      <w:r>
        <w:t xml:space="preserve"> </w:t>
      </w:r>
      <w:r w:rsidRPr="646EEBE2" w:rsidR="4F7F0234">
        <w:rPr>
          <w:rFonts w:ascii="Arial" w:hAnsi="Arial" w:eastAsia="Arial" w:cs="Arial"/>
        </w:rPr>
        <w:t xml:space="preserve">Atualmente a verificação da presença </w:t>
      </w:r>
      <w:r w:rsidR="00902A49">
        <w:rPr>
          <w:rFonts w:ascii="Arial" w:hAnsi="Arial" w:eastAsia="Arial" w:cs="Arial"/>
        </w:rPr>
        <w:t xml:space="preserve">escolar </w:t>
      </w:r>
      <w:r w:rsidRPr="00902A49" w:rsidR="00902A49">
        <w:rPr>
          <w:rFonts w:ascii="Arial" w:hAnsi="Arial" w:eastAsia="Arial" w:cs="Arial"/>
          <w:highlight w:val="yellow"/>
        </w:rPr>
        <w:t>presencial</w:t>
      </w:r>
      <w:r w:rsidRPr="646EEBE2" w:rsidR="4F7F0234">
        <w:rPr>
          <w:rFonts w:ascii="Arial" w:hAnsi="Arial" w:eastAsia="Arial" w:cs="Arial"/>
        </w:rPr>
        <w:t xml:space="preserve"> é feita de forma oral</w:t>
      </w:r>
      <w:r w:rsidRPr="646EEBE2" w:rsidR="2B4431DC">
        <w:rPr>
          <w:rFonts w:ascii="Arial" w:hAnsi="Arial" w:eastAsia="Arial" w:cs="Arial"/>
        </w:rPr>
        <w:t xml:space="preserve"> gerando um trabalho adicional para os professores e</w:t>
      </w:r>
      <w:r w:rsidRPr="646EEBE2" w:rsidR="4F7F0234">
        <w:rPr>
          <w:rFonts w:ascii="Arial" w:hAnsi="Arial" w:eastAsia="Arial" w:cs="Arial"/>
        </w:rPr>
        <w:t xml:space="preserve"> funcionários indiretamente envolvidos, além do consumo de papel. A possibilidade de erros </w:t>
      </w:r>
      <w:r w:rsidRPr="646EEBE2" w:rsidR="0FA3F170">
        <w:rPr>
          <w:rFonts w:ascii="Arial" w:hAnsi="Arial" w:eastAsia="Arial" w:cs="Arial"/>
        </w:rPr>
        <w:t>no</w:t>
      </w:r>
      <w:r w:rsidRPr="646EEBE2" w:rsidR="4F7F0234">
        <w:rPr>
          <w:rFonts w:ascii="Arial" w:hAnsi="Arial" w:eastAsia="Arial" w:cs="Arial"/>
        </w:rPr>
        <w:t xml:space="preserve"> processo pode ocorrer de diversas formas como, o aluno não prestar atenção e não responder, o professor não ouvir o aluno respondendo, um aluno responder por outro que não se encontra em sala, algum erro na hora de transferir os dados e etc. O projeto </w:t>
      </w:r>
      <w:r w:rsidRPr="646EEBE2" w:rsidR="7F430232">
        <w:rPr>
          <w:rFonts w:ascii="Arial" w:hAnsi="Arial" w:eastAsia="Arial" w:cs="Arial"/>
        </w:rPr>
        <w:t>busc</w:t>
      </w:r>
      <w:r w:rsidRPr="646EEBE2" w:rsidR="4E01F97B">
        <w:rPr>
          <w:rFonts w:ascii="Arial" w:hAnsi="Arial" w:eastAsia="Arial" w:cs="Arial"/>
        </w:rPr>
        <w:t>ou</w:t>
      </w:r>
      <w:r w:rsidRPr="646EEBE2" w:rsidR="4F7F0234">
        <w:rPr>
          <w:rFonts w:ascii="Arial" w:hAnsi="Arial" w:eastAsia="Arial" w:cs="Arial"/>
        </w:rPr>
        <w:t xml:space="preserve"> a automatização desse processo utilizando Inteligência Artificial aplicada ao reconhecimento facial. Para isso, foi utilizada a linguagem de programação Python com a biblioteca </w:t>
      </w:r>
      <w:proofErr w:type="spellStart"/>
      <w:r w:rsidRPr="646EEBE2" w:rsidR="4F7F0234">
        <w:rPr>
          <w:rFonts w:ascii="Arial" w:hAnsi="Arial" w:eastAsia="Arial" w:cs="Arial"/>
        </w:rPr>
        <w:t>OpenCV</w:t>
      </w:r>
      <w:proofErr w:type="spellEnd"/>
      <w:r w:rsidRPr="646EEBE2" w:rsidR="4F7F0234">
        <w:rPr>
          <w:rFonts w:ascii="Arial" w:hAnsi="Arial" w:eastAsia="Arial" w:cs="Arial"/>
        </w:rPr>
        <w:t xml:space="preserve"> (Open </w:t>
      </w:r>
      <w:proofErr w:type="spellStart"/>
      <w:r w:rsidRPr="646EEBE2" w:rsidR="4F7F0234">
        <w:rPr>
          <w:rFonts w:ascii="Arial" w:hAnsi="Arial" w:eastAsia="Arial" w:cs="Arial"/>
        </w:rPr>
        <w:t>Source</w:t>
      </w:r>
      <w:proofErr w:type="spellEnd"/>
      <w:r w:rsidRPr="646EEBE2" w:rsidR="4F7F0234">
        <w:rPr>
          <w:rFonts w:ascii="Arial" w:hAnsi="Arial" w:eastAsia="Arial" w:cs="Arial"/>
        </w:rPr>
        <w:t xml:space="preserve"> Computer Vision Library), para unificar esse procedimento, tornando a tarefa quase automática, despreocupando os funcionários e os alunos. Por meio da comunicação entre aplicação e um banco de dados com imagens dos alunos, essa autenticação ocorrerá apenas com uma nova foto do estudante, tirada de maneira automática através de uma webcam. Ao finalizar o processo de reconhecimento dos presentes, é gerado um documento que valida a chamada do dia, e que automaticamente já alimenta o sistema da escola</w:t>
      </w:r>
      <w:r w:rsidRPr="646EEBE2" w:rsidR="1ED99882">
        <w:rPr>
          <w:rFonts w:ascii="Arial" w:hAnsi="Arial" w:eastAsia="Arial" w:cs="Arial"/>
        </w:rPr>
        <w:t>, diminuindo os proce</w:t>
      </w:r>
      <w:r w:rsidRPr="646EEBE2" w:rsidR="6AA3E291">
        <w:rPr>
          <w:rFonts w:ascii="Arial" w:hAnsi="Arial" w:eastAsia="Arial" w:cs="Arial"/>
        </w:rPr>
        <w:t>dimentos</w:t>
      </w:r>
      <w:r w:rsidRPr="646EEBE2" w:rsidR="1ED99882">
        <w:rPr>
          <w:rFonts w:ascii="Arial" w:hAnsi="Arial" w:eastAsia="Arial" w:cs="Arial"/>
        </w:rPr>
        <w:t xml:space="preserve"> manuais executados pelos funcionários</w:t>
      </w:r>
      <w:r w:rsidRPr="646EEBE2" w:rsidR="4F7F0234">
        <w:rPr>
          <w:rFonts w:ascii="Arial" w:hAnsi="Arial" w:eastAsia="Arial" w:cs="Arial"/>
        </w:rPr>
        <w:t>.</w:t>
      </w:r>
      <w:r w:rsidRPr="646EEBE2" w:rsidR="00C869AF">
        <w:rPr>
          <w:rFonts w:ascii="Arial" w:hAnsi="Arial" w:eastAsia="Arial" w:cs="Arial"/>
        </w:rPr>
        <w:t xml:space="preserve"> Como resultado, </w:t>
      </w:r>
      <w:r w:rsidRPr="646EEBE2" w:rsidR="00BE4D52">
        <w:rPr>
          <w:rFonts w:ascii="Arial" w:hAnsi="Arial" w:eastAsia="Arial" w:cs="Arial"/>
        </w:rPr>
        <w:t>houve</w:t>
      </w:r>
      <w:r w:rsidRPr="646EEBE2" w:rsidR="00C869AF">
        <w:rPr>
          <w:rFonts w:ascii="Arial" w:hAnsi="Arial" w:eastAsia="Arial" w:cs="Arial"/>
        </w:rPr>
        <w:t xml:space="preserve"> a </w:t>
      </w:r>
      <w:r w:rsidRPr="646EEBE2" w:rsidR="403486BF">
        <w:rPr>
          <w:rFonts w:ascii="Arial" w:hAnsi="Arial" w:eastAsia="Arial" w:cs="Arial"/>
        </w:rPr>
        <w:t>eliminação</w:t>
      </w:r>
      <w:r w:rsidRPr="646EEBE2" w:rsidR="403486BF">
        <w:rPr>
          <w:rFonts w:ascii="Arial" w:hAnsi="Arial" w:eastAsia="Arial" w:cs="Arial"/>
          <w:color w:val="FF0000"/>
        </w:rPr>
        <w:t xml:space="preserve"> </w:t>
      </w:r>
      <w:r w:rsidRPr="646EEBE2" w:rsidR="00C869AF">
        <w:rPr>
          <w:rFonts w:ascii="Arial" w:hAnsi="Arial" w:eastAsia="Arial" w:cs="Arial"/>
        </w:rPr>
        <w:t>do uso de papel, entre outros materiais envolvidos no processo,</w:t>
      </w:r>
      <w:r w:rsidRPr="646EEBE2" w:rsidR="398E51E3">
        <w:rPr>
          <w:rFonts w:ascii="Arial" w:hAnsi="Arial" w:eastAsia="Arial" w:cs="Arial"/>
        </w:rPr>
        <w:t xml:space="preserve"> libera</w:t>
      </w:r>
      <w:r w:rsidRPr="646EEBE2" w:rsidR="3E452689">
        <w:rPr>
          <w:rFonts w:ascii="Arial" w:hAnsi="Arial" w:eastAsia="Arial" w:cs="Arial"/>
        </w:rPr>
        <w:t>ção de</w:t>
      </w:r>
      <w:r w:rsidRPr="646EEBE2" w:rsidR="398E51E3">
        <w:rPr>
          <w:rFonts w:ascii="Arial" w:hAnsi="Arial" w:eastAsia="Arial" w:cs="Arial"/>
        </w:rPr>
        <w:t xml:space="preserve"> funcionário da tarefa de digitação de dados e conferência</w:t>
      </w:r>
      <w:r w:rsidRPr="646EEBE2" w:rsidR="00C869AF">
        <w:rPr>
          <w:rFonts w:ascii="Arial" w:hAnsi="Arial" w:eastAsia="Arial" w:cs="Arial"/>
        </w:rPr>
        <w:t xml:space="preserve"> j</w:t>
      </w:r>
      <w:r w:rsidRPr="646EEBE2" w:rsidR="00BE4D52">
        <w:rPr>
          <w:rFonts w:ascii="Arial" w:hAnsi="Arial" w:eastAsia="Arial" w:cs="Arial"/>
        </w:rPr>
        <w:t>á</w:t>
      </w:r>
      <w:r w:rsidRPr="646EEBE2" w:rsidR="00C869AF">
        <w:rPr>
          <w:rFonts w:ascii="Arial" w:hAnsi="Arial" w:eastAsia="Arial" w:cs="Arial"/>
        </w:rPr>
        <w:t xml:space="preserve"> que ocorre de forma automática</w:t>
      </w:r>
      <w:r w:rsidRPr="646EEBE2" w:rsidR="7EDD79A2">
        <w:rPr>
          <w:rFonts w:ascii="Arial" w:hAnsi="Arial" w:eastAsia="Arial" w:cs="Arial"/>
        </w:rPr>
        <w:t>, maior segurança de quem entra em sala de aula.</w:t>
      </w:r>
    </w:p>
    <w:p w:rsidRPr="00A14865" w:rsidR="004B739F" w:rsidP="00BE4D52" w:rsidRDefault="00594268" w14:paraId="40C17629" w14:textId="7363CDDE">
      <w:pPr>
        <w:spacing w:before="288" w:beforeLines="120" w:line="360" w:lineRule="auto"/>
        <w:ind w:firstLine="709"/>
        <w:jc w:val="center"/>
        <w:rPr>
          <w:rFonts w:ascii="Arial" w:hAnsi="Arial" w:cs="Arial"/>
        </w:rPr>
      </w:pPr>
      <w:r w:rsidRPr="00A14865">
        <w:rPr>
          <w:rFonts w:ascii="Arial" w:hAnsi="Arial" w:cs="Arial"/>
          <w:b/>
        </w:rPr>
        <w:t>Palavras-Chave:</w:t>
      </w:r>
      <w:r w:rsidRPr="00A14865">
        <w:rPr>
          <w:rFonts w:ascii="Arial" w:hAnsi="Arial" w:cs="Arial"/>
        </w:rPr>
        <w:t xml:space="preserve"> </w:t>
      </w:r>
      <w:r w:rsidRPr="725C54D3" w:rsidR="455BBC83">
        <w:rPr>
          <w:rFonts w:ascii="Arial" w:hAnsi="Arial" w:eastAsia="Arial" w:cs="Arial"/>
          <w:sz w:val="22"/>
          <w:szCs w:val="22"/>
        </w:rPr>
        <w:t>Chamada</w:t>
      </w:r>
      <w:r w:rsidRPr="00EC394F" w:rsidR="00A02C8C">
        <w:rPr>
          <w:rFonts w:ascii="Arial" w:hAnsi="Arial" w:eastAsia="Arial" w:cs="Arial"/>
          <w:sz w:val="22"/>
          <w:szCs w:val="22"/>
        </w:rPr>
        <w:t>;</w:t>
      </w:r>
      <w:r w:rsidRPr="00EC394F" w:rsidR="455BBC83">
        <w:rPr>
          <w:rFonts w:ascii="Arial" w:hAnsi="Arial" w:eastAsia="Arial" w:cs="Arial"/>
          <w:sz w:val="22"/>
          <w:szCs w:val="22"/>
        </w:rPr>
        <w:t xml:space="preserve"> Aluno</w:t>
      </w:r>
      <w:r w:rsidRPr="00EC394F" w:rsidR="00A02C8C">
        <w:rPr>
          <w:rFonts w:ascii="Arial" w:hAnsi="Arial" w:eastAsia="Arial" w:cs="Arial"/>
          <w:sz w:val="22"/>
          <w:szCs w:val="22"/>
        </w:rPr>
        <w:t>;</w:t>
      </w:r>
      <w:r w:rsidRPr="00EC394F" w:rsidR="455BBC83">
        <w:rPr>
          <w:rFonts w:ascii="Arial" w:hAnsi="Arial" w:eastAsia="Arial" w:cs="Arial"/>
          <w:sz w:val="22"/>
          <w:szCs w:val="22"/>
        </w:rPr>
        <w:t xml:space="preserve"> Imagem.</w:t>
      </w:r>
    </w:p>
    <w:p w:rsidRPr="00A14865" w:rsidR="004B739F" w:rsidP="00A14865" w:rsidRDefault="004B739F" w14:paraId="58DED158" w14:textId="77777777">
      <w:pPr>
        <w:spacing w:before="288" w:beforeLines="120" w:line="360" w:lineRule="auto"/>
        <w:ind w:left="2831" w:firstLine="709"/>
        <w:rPr>
          <w:rFonts w:ascii="Arial" w:hAnsi="Arial" w:cs="Arial"/>
        </w:rPr>
      </w:pPr>
    </w:p>
    <w:p w:rsidRPr="00EC394F" w:rsidR="004A3DD9" w:rsidP="00EB6AB4" w:rsidRDefault="00594268" w14:paraId="7531F2A2" w14:textId="37F6649B">
      <w:pPr>
        <w:spacing w:line="360" w:lineRule="auto"/>
        <w:jc w:val="center"/>
        <w:rPr>
          <w:rFonts w:ascii="Arial" w:hAnsi="Arial" w:cs="Arial"/>
          <w:bCs/>
          <w:lang w:val="en-US"/>
        </w:rPr>
      </w:pPr>
      <w:r w:rsidRPr="00593EE0">
        <w:rPr>
          <w:rFonts w:ascii="Arial" w:hAnsi="Arial" w:cs="Arial"/>
          <w:lang w:val="en-US"/>
        </w:rPr>
        <w:br w:type="page"/>
      </w:r>
      <w:r w:rsidRPr="00EC394F">
        <w:rPr>
          <w:rFonts w:ascii="Arial" w:hAnsi="Arial" w:cs="Arial"/>
          <w:b/>
          <w:lang w:val="en-US"/>
        </w:rPr>
        <w:t>ABSTRACT</w:t>
      </w:r>
    </w:p>
    <w:p w:rsidRPr="00EC394F" w:rsidR="00EB6AB4" w:rsidP="320E10FC" w:rsidRDefault="00EB6AB4" w14:paraId="7F50C3B0" w14:textId="1C23C693">
      <w:pPr>
        <w:spacing w:line="360" w:lineRule="auto"/>
        <w:rPr>
          <w:rFonts w:ascii="Arial" w:hAnsi="Arial" w:cs="Arial"/>
          <w:lang w:val="en-US"/>
        </w:rPr>
      </w:pPr>
      <w:r w:rsidRPr="00EC394F">
        <w:rPr>
          <w:rFonts w:ascii="Arial" w:hAnsi="Arial" w:cs="Arial"/>
          <w:lang w:val="en-US"/>
        </w:rPr>
        <w:t>Currently the verification of school attendance is done orally, generating additional work for teachers and employees indirectly involved, in addition to the consumption of paper. The possibility of errors in the process can occur in several ways, such as, the student not paying attention and not responding, the teacher not listening to the student responding, a student answering for another who is not in the room, some error when transferring the data and etc. The project sought to automate this process using Artificial Intelligence applied to facial recognition. For this, the Python programming language was used with the OpenCV library (Open Source Computer Vision Library), to unify this procedure, making the task almost automatic, worrying employees and students. Through the communication between the application and a database with images of the students, this authentication will only occur with a new photo of the student, taken automatically through a webcam. At the end of the process of recognizing those present, a document is generated that validates the call for the day, and that automatically feeds the school system, reducing the manual procedures performed by employees.</w:t>
      </w:r>
      <w:r w:rsidRPr="00EC394F" w:rsidR="1955D4E9">
        <w:rPr>
          <w:rFonts w:ascii="Arial" w:hAnsi="Arial" w:cs="Arial"/>
          <w:lang w:val="en-US"/>
        </w:rPr>
        <w:t xml:space="preserve"> A</w:t>
      </w:r>
      <w:r w:rsidRPr="320E10FC" w:rsidR="1955D4E9">
        <w:rPr>
          <w:rFonts w:ascii="Arial" w:hAnsi="Arial" w:cs="Arial"/>
          <w:lang w:val="en"/>
        </w:rPr>
        <w:t>s a result, there was the elimination of the use of paper, among other materials involved in the process, release of the employee from the task of data entry and conference since it occurs automatically, greater security for those who enter the classroom.</w:t>
      </w:r>
    </w:p>
    <w:p w:rsidRPr="00EC394F" w:rsidR="00EB6AB4" w:rsidP="320E10FC" w:rsidRDefault="00EB6AB4" w14:paraId="3E1E8198" w14:textId="303BF031">
      <w:pPr>
        <w:spacing w:line="360" w:lineRule="auto"/>
        <w:jc w:val="both"/>
        <w:rPr>
          <w:rFonts w:ascii="Arial" w:hAnsi="Arial" w:cs="Arial"/>
          <w:lang w:val="en-US"/>
        </w:rPr>
      </w:pPr>
    </w:p>
    <w:p w:rsidRPr="00EC394F" w:rsidR="00CD61F9" w:rsidP="00246C0A" w:rsidRDefault="00246C0A" w14:paraId="0752686F" w14:textId="64D4C5B0">
      <w:pPr>
        <w:spacing w:line="360" w:lineRule="auto"/>
        <w:jc w:val="center"/>
        <w:rPr>
          <w:rFonts w:ascii="Arial" w:hAnsi="Arial" w:cs="Arial"/>
          <w:bCs/>
          <w:lang w:val="en-US"/>
        </w:rPr>
      </w:pPr>
      <w:r w:rsidRPr="00EC394F">
        <w:rPr>
          <w:rFonts w:ascii="Arial" w:hAnsi="Arial" w:cs="Arial"/>
          <w:b/>
          <w:lang w:val="en-US"/>
        </w:rPr>
        <w:t>Key words</w:t>
      </w:r>
      <w:r w:rsidRPr="00EC394F">
        <w:rPr>
          <w:rFonts w:ascii="Arial" w:hAnsi="Arial" w:cs="Arial"/>
          <w:bCs/>
          <w:lang w:val="en-US"/>
        </w:rPr>
        <w:t>: List; Student; Image.</w:t>
      </w:r>
    </w:p>
    <w:p w:rsidRPr="00EC394F" w:rsidR="004A3DD9" w:rsidRDefault="004A3DD9" w14:paraId="72CB0ED5" w14:textId="77777777">
      <w:pPr>
        <w:rPr>
          <w:rFonts w:ascii="Arial" w:hAnsi="Arial" w:cs="Arial"/>
          <w:b/>
          <w:bCs/>
          <w:kern w:val="32"/>
          <w:lang w:val="en-US"/>
        </w:rPr>
      </w:pPr>
      <w:r w:rsidRPr="00EC394F">
        <w:rPr>
          <w:lang w:val="en-US"/>
        </w:rPr>
        <w:br w:type="page"/>
      </w:r>
    </w:p>
    <w:p w:rsidR="00204E0A" w:rsidP="004A3DD9" w:rsidRDefault="004A3DD9" w14:paraId="4C4CDB15" w14:textId="444B1E7E">
      <w:pPr>
        <w:jc w:val="center"/>
        <w:rPr>
          <w:rFonts w:ascii="Arial" w:hAnsi="Arial" w:cs="Arial"/>
          <w:b/>
          <w:bCs/>
        </w:rPr>
      </w:pPr>
      <w:r w:rsidRPr="004A3DD9">
        <w:rPr>
          <w:rFonts w:ascii="Arial" w:hAnsi="Arial" w:cs="Arial"/>
          <w:b/>
          <w:bCs/>
        </w:rPr>
        <w:t>LISTA DE ILUSTRAÇÕES</w:t>
      </w:r>
    </w:p>
    <w:p w:rsidR="00AE799C" w:rsidRDefault="00433B5A" w14:paraId="6C54D727" w14:textId="7F141AD0">
      <w:pPr>
        <w:pStyle w:val="TableofFigures"/>
        <w:tabs>
          <w:tab w:val="right" w:leader="dot" w:pos="9061"/>
        </w:tabs>
        <w:rPr>
          <w:rFonts w:asciiTheme="minorHAnsi" w:hAnsiTheme="minorHAnsi" w:eastAsiaTheme="minorEastAsia" w:cstheme="minorBidi"/>
          <w:noProof/>
          <w:sz w:val="22"/>
          <w:szCs w:val="22"/>
          <w:lang w:eastAsia="pt-BR"/>
        </w:rPr>
      </w:pPr>
      <w:r>
        <w:rPr>
          <w:rFonts w:ascii="Arial" w:hAnsi="Arial" w:cs="Arial"/>
          <w:b/>
          <w:bCs/>
        </w:rPr>
        <w:fldChar w:fldCharType="begin"/>
      </w:r>
      <w:r>
        <w:rPr>
          <w:rFonts w:ascii="Arial" w:hAnsi="Arial" w:cs="Arial"/>
          <w:b/>
          <w:bCs/>
        </w:rPr>
        <w:instrText xml:space="preserve"> TOC \h \z \c "Figura" </w:instrText>
      </w:r>
      <w:r>
        <w:rPr>
          <w:rFonts w:ascii="Arial" w:hAnsi="Arial" w:cs="Arial"/>
          <w:b/>
          <w:bCs/>
        </w:rPr>
        <w:fldChar w:fldCharType="separate"/>
      </w:r>
      <w:hyperlink w:history="1" w:anchor="_Toc57407183">
        <w:r w:rsidRPr="00D71625" w:rsidR="00AE799C">
          <w:rPr>
            <w:rStyle w:val="Hyperlink"/>
            <w:rFonts w:ascii="Arial" w:hAnsi="Arial" w:cs="Arial"/>
            <w:noProof/>
          </w:rPr>
          <w:t>Figura 1: Exemplo de Face média.</w:t>
        </w:r>
        <w:r w:rsidR="00AE799C">
          <w:rPr>
            <w:noProof/>
            <w:webHidden/>
          </w:rPr>
          <w:tab/>
        </w:r>
        <w:r w:rsidR="00AE799C">
          <w:rPr>
            <w:noProof/>
            <w:webHidden/>
          </w:rPr>
          <w:fldChar w:fldCharType="begin"/>
        </w:r>
        <w:r w:rsidR="00AE799C">
          <w:rPr>
            <w:noProof/>
            <w:webHidden/>
          </w:rPr>
          <w:instrText xml:space="preserve"> PAGEREF _Toc57407183 \h </w:instrText>
        </w:r>
        <w:r w:rsidR="00AE799C">
          <w:rPr>
            <w:noProof/>
            <w:webHidden/>
          </w:rPr>
        </w:r>
        <w:r w:rsidR="00AE799C">
          <w:rPr>
            <w:noProof/>
            <w:webHidden/>
          </w:rPr>
          <w:fldChar w:fldCharType="separate"/>
        </w:r>
        <w:r w:rsidR="005D087A">
          <w:rPr>
            <w:noProof/>
            <w:webHidden/>
          </w:rPr>
          <w:t>16</w:t>
        </w:r>
        <w:r w:rsidR="00AE799C">
          <w:rPr>
            <w:noProof/>
            <w:webHidden/>
          </w:rPr>
          <w:fldChar w:fldCharType="end"/>
        </w:r>
      </w:hyperlink>
    </w:p>
    <w:p w:rsidR="00AE799C" w:rsidRDefault="00417CDE" w14:paraId="0DCED9E6" w14:textId="545BF0D8">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84">
        <w:r w:rsidRPr="00D71625" w:rsidR="00AE799C">
          <w:rPr>
            <w:rStyle w:val="Hyperlink"/>
            <w:rFonts w:ascii="Arial" w:hAnsi="Arial" w:cs="Arial"/>
            <w:noProof/>
          </w:rPr>
          <w:t>Figura 2: Exemplo de Eigenfaces.</w:t>
        </w:r>
        <w:r w:rsidR="00AE799C">
          <w:rPr>
            <w:noProof/>
            <w:webHidden/>
          </w:rPr>
          <w:tab/>
        </w:r>
        <w:r w:rsidR="00AE799C">
          <w:rPr>
            <w:noProof/>
            <w:webHidden/>
          </w:rPr>
          <w:fldChar w:fldCharType="begin"/>
        </w:r>
        <w:r w:rsidR="00AE799C">
          <w:rPr>
            <w:noProof/>
            <w:webHidden/>
          </w:rPr>
          <w:instrText xml:space="preserve"> PAGEREF _Toc57407184 \h </w:instrText>
        </w:r>
        <w:r w:rsidR="00AE799C">
          <w:rPr>
            <w:noProof/>
            <w:webHidden/>
          </w:rPr>
        </w:r>
        <w:r w:rsidR="00AE799C">
          <w:rPr>
            <w:noProof/>
            <w:webHidden/>
          </w:rPr>
          <w:fldChar w:fldCharType="separate"/>
        </w:r>
        <w:r w:rsidR="005D087A">
          <w:rPr>
            <w:noProof/>
            <w:webHidden/>
          </w:rPr>
          <w:t>17</w:t>
        </w:r>
        <w:r w:rsidR="00AE799C">
          <w:rPr>
            <w:noProof/>
            <w:webHidden/>
          </w:rPr>
          <w:fldChar w:fldCharType="end"/>
        </w:r>
      </w:hyperlink>
    </w:p>
    <w:p w:rsidR="00AE799C" w:rsidRDefault="00417CDE" w14:paraId="538A013A" w14:textId="5BD9A005">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85">
        <w:r w:rsidRPr="00D71625" w:rsidR="00AE799C">
          <w:rPr>
            <w:rStyle w:val="Hyperlink"/>
            <w:rFonts w:ascii="Arial" w:hAnsi="Arial" w:cs="Arial"/>
            <w:noProof/>
          </w:rPr>
          <w:t>Figura 3: Representação de imagens com o Fisherface.</w:t>
        </w:r>
        <w:r w:rsidR="00AE799C">
          <w:rPr>
            <w:noProof/>
            <w:webHidden/>
          </w:rPr>
          <w:tab/>
        </w:r>
        <w:r w:rsidR="00AE799C">
          <w:rPr>
            <w:noProof/>
            <w:webHidden/>
          </w:rPr>
          <w:fldChar w:fldCharType="begin"/>
        </w:r>
        <w:r w:rsidR="00AE799C">
          <w:rPr>
            <w:noProof/>
            <w:webHidden/>
          </w:rPr>
          <w:instrText xml:space="preserve"> PAGEREF _Toc57407185 \h </w:instrText>
        </w:r>
        <w:r w:rsidR="00AE799C">
          <w:rPr>
            <w:noProof/>
            <w:webHidden/>
          </w:rPr>
        </w:r>
        <w:r w:rsidR="00AE799C">
          <w:rPr>
            <w:noProof/>
            <w:webHidden/>
          </w:rPr>
          <w:fldChar w:fldCharType="separate"/>
        </w:r>
        <w:r w:rsidR="005D087A">
          <w:rPr>
            <w:noProof/>
            <w:webHidden/>
          </w:rPr>
          <w:t>18</w:t>
        </w:r>
        <w:r w:rsidR="00AE799C">
          <w:rPr>
            <w:noProof/>
            <w:webHidden/>
          </w:rPr>
          <w:fldChar w:fldCharType="end"/>
        </w:r>
      </w:hyperlink>
    </w:p>
    <w:p w:rsidR="00AE799C" w:rsidRDefault="00417CDE" w14:paraId="705E0282" w14:textId="1CB7149C">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86">
        <w:r w:rsidRPr="00D71625" w:rsidR="00AE799C">
          <w:rPr>
            <w:rStyle w:val="Hyperlink"/>
            <w:rFonts w:ascii="Arial" w:hAnsi="Arial" w:cs="Arial"/>
            <w:noProof/>
          </w:rPr>
          <w:t>Figura 4: Raio do padrão binário (LBPH).</w:t>
        </w:r>
        <w:r w:rsidR="00AE799C">
          <w:rPr>
            <w:noProof/>
            <w:webHidden/>
          </w:rPr>
          <w:tab/>
        </w:r>
        <w:r w:rsidR="00AE799C">
          <w:rPr>
            <w:noProof/>
            <w:webHidden/>
          </w:rPr>
          <w:fldChar w:fldCharType="begin"/>
        </w:r>
        <w:r w:rsidR="00AE799C">
          <w:rPr>
            <w:noProof/>
            <w:webHidden/>
          </w:rPr>
          <w:instrText xml:space="preserve"> PAGEREF _Toc57407186 \h </w:instrText>
        </w:r>
        <w:r w:rsidR="00AE799C">
          <w:rPr>
            <w:noProof/>
            <w:webHidden/>
          </w:rPr>
        </w:r>
        <w:r w:rsidR="00AE799C">
          <w:rPr>
            <w:noProof/>
            <w:webHidden/>
          </w:rPr>
          <w:fldChar w:fldCharType="separate"/>
        </w:r>
        <w:r w:rsidR="005D087A">
          <w:rPr>
            <w:noProof/>
            <w:webHidden/>
          </w:rPr>
          <w:t>21</w:t>
        </w:r>
        <w:r w:rsidR="00AE799C">
          <w:rPr>
            <w:noProof/>
            <w:webHidden/>
          </w:rPr>
          <w:fldChar w:fldCharType="end"/>
        </w:r>
      </w:hyperlink>
    </w:p>
    <w:p w:rsidR="00AE799C" w:rsidRDefault="00417CDE" w14:paraId="61931967" w14:textId="77E9EA75">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87">
        <w:r w:rsidRPr="00D71625" w:rsidR="00AE799C">
          <w:rPr>
            <w:rStyle w:val="Hyperlink"/>
            <w:rFonts w:ascii="Arial" w:hAnsi="Arial" w:cs="Arial"/>
            <w:noProof/>
          </w:rPr>
          <w:t>Figura 5: Histograma final (LBPH).</w:t>
        </w:r>
        <w:r w:rsidR="00AE799C">
          <w:rPr>
            <w:noProof/>
            <w:webHidden/>
          </w:rPr>
          <w:tab/>
        </w:r>
        <w:r w:rsidR="00AE799C">
          <w:rPr>
            <w:noProof/>
            <w:webHidden/>
          </w:rPr>
          <w:fldChar w:fldCharType="begin"/>
        </w:r>
        <w:r w:rsidR="00AE799C">
          <w:rPr>
            <w:noProof/>
            <w:webHidden/>
          </w:rPr>
          <w:instrText xml:space="preserve"> PAGEREF _Toc57407187 \h </w:instrText>
        </w:r>
        <w:r w:rsidR="00AE799C">
          <w:rPr>
            <w:noProof/>
            <w:webHidden/>
          </w:rPr>
        </w:r>
        <w:r w:rsidR="00AE799C">
          <w:rPr>
            <w:noProof/>
            <w:webHidden/>
          </w:rPr>
          <w:fldChar w:fldCharType="separate"/>
        </w:r>
        <w:r w:rsidR="005D087A">
          <w:rPr>
            <w:noProof/>
            <w:webHidden/>
          </w:rPr>
          <w:t>21</w:t>
        </w:r>
        <w:r w:rsidR="00AE799C">
          <w:rPr>
            <w:noProof/>
            <w:webHidden/>
          </w:rPr>
          <w:fldChar w:fldCharType="end"/>
        </w:r>
      </w:hyperlink>
    </w:p>
    <w:p w:rsidR="00AE799C" w:rsidRDefault="00417CDE" w14:paraId="63427F13" w14:textId="6D6F6130">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88">
        <w:r w:rsidRPr="00D71625" w:rsidR="00AE799C">
          <w:rPr>
            <w:rStyle w:val="Hyperlink"/>
            <w:rFonts w:ascii="Arial" w:hAnsi="Arial" w:cs="Arial"/>
            <w:noProof/>
          </w:rPr>
          <w:t>Figura 6: Cálculo de proximidade dos histogramas (LBPH).</w:t>
        </w:r>
        <w:r w:rsidR="00AE799C">
          <w:rPr>
            <w:noProof/>
            <w:webHidden/>
          </w:rPr>
          <w:tab/>
        </w:r>
        <w:r w:rsidR="00AE799C">
          <w:rPr>
            <w:noProof/>
            <w:webHidden/>
          </w:rPr>
          <w:fldChar w:fldCharType="begin"/>
        </w:r>
        <w:r w:rsidR="00AE799C">
          <w:rPr>
            <w:noProof/>
            <w:webHidden/>
          </w:rPr>
          <w:instrText xml:space="preserve"> PAGEREF _Toc57407188 \h </w:instrText>
        </w:r>
        <w:r w:rsidR="00AE799C">
          <w:rPr>
            <w:noProof/>
            <w:webHidden/>
          </w:rPr>
        </w:r>
        <w:r w:rsidR="00AE799C">
          <w:rPr>
            <w:noProof/>
            <w:webHidden/>
          </w:rPr>
          <w:fldChar w:fldCharType="separate"/>
        </w:r>
        <w:r w:rsidR="005D087A">
          <w:rPr>
            <w:noProof/>
            <w:webHidden/>
          </w:rPr>
          <w:t>22</w:t>
        </w:r>
        <w:r w:rsidR="00AE799C">
          <w:rPr>
            <w:noProof/>
            <w:webHidden/>
          </w:rPr>
          <w:fldChar w:fldCharType="end"/>
        </w:r>
      </w:hyperlink>
    </w:p>
    <w:p w:rsidR="00AE799C" w:rsidRDefault="00417CDE" w14:paraId="0911E302" w14:textId="75E885DF">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89">
        <w:r w:rsidRPr="00D71625" w:rsidR="00AE799C">
          <w:rPr>
            <w:rStyle w:val="Hyperlink"/>
            <w:rFonts w:ascii="Arial" w:hAnsi="Arial" w:cs="Arial"/>
            <w:noProof/>
          </w:rPr>
          <w:t>Figura 7: Diagrama de relação das tabelas no banco de dados.</w:t>
        </w:r>
        <w:r w:rsidR="00AE799C">
          <w:rPr>
            <w:noProof/>
            <w:webHidden/>
          </w:rPr>
          <w:tab/>
        </w:r>
        <w:r w:rsidR="00AE799C">
          <w:rPr>
            <w:noProof/>
            <w:webHidden/>
          </w:rPr>
          <w:fldChar w:fldCharType="begin"/>
        </w:r>
        <w:r w:rsidR="00AE799C">
          <w:rPr>
            <w:noProof/>
            <w:webHidden/>
          </w:rPr>
          <w:instrText xml:space="preserve"> PAGEREF _Toc57407189 \h </w:instrText>
        </w:r>
        <w:r w:rsidR="00AE799C">
          <w:rPr>
            <w:noProof/>
            <w:webHidden/>
          </w:rPr>
        </w:r>
        <w:r w:rsidR="00AE799C">
          <w:rPr>
            <w:noProof/>
            <w:webHidden/>
          </w:rPr>
          <w:fldChar w:fldCharType="separate"/>
        </w:r>
        <w:r w:rsidR="005D087A">
          <w:rPr>
            <w:noProof/>
            <w:webHidden/>
          </w:rPr>
          <w:t>24</w:t>
        </w:r>
        <w:r w:rsidR="00AE799C">
          <w:rPr>
            <w:noProof/>
            <w:webHidden/>
          </w:rPr>
          <w:fldChar w:fldCharType="end"/>
        </w:r>
      </w:hyperlink>
    </w:p>
    <w:p w:rsidR="00AE799C" w:rsidRDefault="00417CDE" w14:paraId="0E3E74CF" w14:textId="57E2F84F">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0">
        <w:r w:rsidRPr="00D71625" w:rsidR="00AE799C">
          <w:rPr>
            <w:rStyle w:val="Hyperlink"/>
            <w:rFonts w:ascii="Arial" w:hAnsi="Arial" w:cs="Arial"/>
            <w:noProof/>
          </w:rPr>
          <w:t>Figura 8: Tela de Login.</w:t>
        </w:r>
        <w:r w:rsidR="00AE799C">
          <w:rPr>
            <w:noProof/>
            <w:webHidden/>
          </w:rPr>
          <w:tab/>
        </w:r>
        <w:r w:rsidR="00AE799C">
          <w:rPr>
            <w:noProof/>
            <w:webHidden/>
          </w:rPr>
          <w:fldChar w:fldCharType="begin"/>
        </w:r>
        <w:r w:rsidR="00AE799C">
          <w:rPr>
            <w:noProof/>
            <w:webHidden/>
          </w:rPr>
          <w:instrText xml:space="preserve"> PAGEREF _Toc57407190 \h </w:instrText>
        </w:r>
        <w:r w:rsidR="00AE799C">
          <w:rPr>
            <w:noProof/>
            <w:webHidden/>
          </w:rPr>
        </w:r>
        <w:r w:rsidR="00AE799C">
          <w:rPr>
            <w:noProof/>
            <w:webHidden/>
          </w:rPr>
          <w:fldChar w:fldCharType="separate"/>
        </w:r>
        <w:r w:rsidR="005D087A">
          <w:rPr>
            <w:noProof/>
            <w:webHidden/>
          </w:rPr>
          <w:t>27</w:t>
        </w:r>
        <w:r w:rsidR="00AE799C">
          <w:rPr>
            <w:noProof/>
            <w:webHidden/>
          </w:rPr>
          <w:fldChar w:fldCharType="end"/>
        </w:r>
      </w:hyperlink>
    </w:p>
    <w:p w:rsidR="00AE799C" w:rsidRDefault="00417CDE" w14:paraId="0D13DBB4" w14:textId="3A2109CD">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1">
        <w:r w:rsidRPr="00D71625" w:rsidR="00AE799C">
          <w:rPr>
            <w:rStyle w:val="Hyperlink"/>
            <w:rFonts w:ascii="Arial" w:hAnsi="Arial" w:cs="Arial"/>
            <w:noProof/>
          </w:rPr>
          <w:t>Figura 9: Tela de cadastro dos alunos.</w:t>
        </w:r>
        <w:r w:rsidR="00AE799C">
          <w:rPr>
            <w:noProof/>
            <w:webHidden/>
          </w:rPr>
          <w:tab/>
        </w:r>
        <w:r w:rsidR="00AE799C">
          <w:rPr>
            <w:noProof/>
            <w:webHidden/>
          </w:rPr>
          <w:fldChar w:fldCharType="begin"/>
        </w:r>
        <w:r w:rsidR="00AE799C">
          <w:rPr>
            <w:noProof/>
            <w:webHidden/>
          </w:rPr>
          <w:instrText xml:space="preserve"> PAGEREF _Toc57407191 \h </w:instrText>
        </w:r>
        <w:r w:rsidR="00AE799C">
          <w:rPr>
            <w:noProof/>
            <w:webHidden/>
          </w:rPr>
        </w:r>
        <w:r w:rsidR="00AE799C">
          <w:rPr>
            <w:noProof/>
            <w:webHidden/>
          </w:rPr>
          <w:fldChar w:fldCharType="separate"/>
        </w:r>
        <w:r w:rsidR="005D087A">
          <w:rPr>
            <w:noProof/>
            <w:webHidden/>
          </w:rPr>
          <w:t>27</w:t>
        </w:r>
        <w:r w:rsidR="00AE799C">
          <w:rPr>
            <w:noProof/>
            <w:webHidden/>
          </w:rPr>
          <w:fldChar w:fldCharType="end"/>
        </w:r>
      </w:hyperlink>
    </w:p>
    <w:p w:rsidR="00AE799C" w:rsidRDefault="00417CDE" w14:paraId="4DE04C33" w14:textId="308FA557">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2">
        <w:r w:rsidRPr="00D71625" w:rsidR="00AE799C">
          <w:rPr>
            <w:rStyle w:val="Hyperlink"/>
            <w:rFonts w:ascii="Arial" w:hAnsi="Arial" w:cs="Arial"/>
            <w:noProof/>
          </w:rPr>
          <w:t>Figura 10: Tela de cadastro de aulas.</w:t>
        </w:r>
        <w:r w:rsidR="00AE799C">
          <w:rPr>
            <w:noProof/>
            <w:webHidden/>
          </w:rPr>
          <w:tab/>
        </w:r>
        <w:r w:rsidR="00AE799C">
          <w:rPr>
            <w:noProof/>
            <w:webHidden/>
          </w:rPr>
          <w:fldChar w:fldCharType="begin"/>
        </w:r>
        <w:r w:rsidR="00AE799C">
          <w:rPr>
            <w:noProof/>
            <w:webHidden/>
          </w:rPr>
          <w:instrText xml:space="preserve"> PAGEREF _Toc57407192 \h </w:instrText>
        </w:r>
        <w:r w:rsidR="00AE799C">
          <w:rPr>
            <w:noProof/>
            <w:webHidden/>
          </w:rPr>
        </w:r>
        <w:r w:rsidR="00AE799C">
          <w:rPr>
            <w:noProof/>
            <w:webHidden/>
          </w:rPr>
          <w:fldChar w:fldCharType="separate"/>
        </w:r>
        <w:r w:rsidR="005D087A">
          <w:rPr>
            <w:noProof/>
            <w:webHidden/>
          </w:rPr>
          <w:t>28</w:t>
        </w:r>
        <w:r w:rsidR="00AE799C">
          <w:rPr>
            <w:noProof/>
            <w:webHidden/>
          </w:rPr>
          <w:fldChar w:fldCharType="end"/>
        </w:r>
      </w:hyperlink>
    </w:p>
    <w:p w:rsidR="00AE799C" w:rsidRDefault="00417CDE" w14:paraId="30D82921" w14:textId="0FFF970F">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3">
        <w:r w:rsidRPr="00D71625" w:rsidR="00AE799C">
          <w:rPr>
            <w:rStyle w:val="Hyperlink"/>
            <w:rFonts w:ascii="Arial" w:hAnsi="Arial" w:cs="Arial"/>
            <w:noProof/>
          </w:rPr>
          <w:t>Figura 11: Tela de cadastro da grade horária.</w:t>
        </w:r>
        <w:r w:rsidR="00AE799C">
          <w:rPr>
            <w:noProof/>
            <w:webHidden/>
          </w:rPr>
          <w:tab/>
        </w:r>
        <w:r w:rsidR="00AE799C">
          <w:rPr>
            <w:noProof/>
            <w:webHidden/>
          </w:rPr>
          <w:fldChar w:fldCharType="begin"/>
        </w:r>
        <w:r w:rsidR="00AE799C">
          <w:rPr>
            <w:noProof/>
            <w:webHidden/>
          </w:rPr>
          <w:instrText xml:space="preserve"> PAGEREF _Toc57407193 \h </w:instrText>
        </w:r>
        <w:r w:rsidR="00AE799C">
          <w:rPr>
            <w:noProof/>
            <w:webHidden/>
          </w:rPr>
        </w:r>
        <w:r w:rsidR="00AE799C">
          <w:rPr>
            <w:noProof/>
            <w:webHidden/>
          </w:rPr>
          <w:fldChar w:fldCharType="separate"/>
        </w:r>
        <w:r w:rsidR="005D087A">
          <w:rPr>
            <w:noProof/>
            <w:webHidden/>
          </w:rPr>
          <w:t>28</w:t>
        </w:r>
        <w:r w:rsidR="00AE799C">
          <w:rPr>
            <w:noProof/>
            <w:webHidden/>
          </w:rPr>
          <w:fldChar w:fldCharType="end"/>
        </w:r>
      </w:hyperlink>
    </w:p>
    <w:p w:rsidR="00AE799C" w:rsidRDefault="00417CDE" w14:paraId="6FAEA057" w14:textId="15A3ECE4">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4">
        <w:r w:rsidRPr="00D71625" w:rsidR="00AE799C">
          <w:rPr>
            <w:rStyle w:val="Hyperlink"/>
            <w:rFonts w:ascii="Arial" w:hAnsi="Arial" w:cs="Arial"/>
            <w:noProof/>
          </w:rPr>
          <w:t>Figura 12: Tela de consulta da frequência.</w:t>
        </w:r>
        <w:r w:rsidR="00AE799C">
          <w:rPr>
            <w:noProof/>
            <w:webHidden/>
          </w:rPr>
          <w:tab/>
        </w:r>
        <w:r w:rsidR="00AE799C">
          <w:rPr>
            <w:noProof/>
            <w:webHidden/>
          </w:rPr>
          <w:fldChar w:fldCharType="begin"/>
        </w:r>
        <w:r w:rsidR="00AE799C">
          <w:rPr>
            <w:noProof/>
            <w:webHidden/>
          </w:rPr>
          <w:instrText xml:space="preserve"> PAGEREF _Toc57407194 \h </w:instrText>
        </w:r>
        <w:r w:rsidR="00AE799C">
          <w:rPr>
            <w:noProof/>
            <w:webHidden/>
          </w:rPr>
        </w:r>
        <w:r w:rsidR="00AE799C">
          <w:rPr>
            <w:noProof/>
            <w:webHidden/>
          </w:rPr>
          <w:fldChar w:fldCharType="separate"/>
        </w:r>
        <w:r w:rsidR="005D087A">
          <w:rPr>
            <w:noProof/>
            <w:webHidden/>
          </w:rPr>
          <w:t>29</w:t>
        </w:r>
        <w:r w:rsidR="00AE799C">
          <w:rPr>
            <w:noProof/>
            <w:webHidden/>
          </w:rPr>
          <w:fldChar w:fldCharType="end"/>
        </w:r>
      </w:hyperlink>
    </w:p>
    <w:p w:rsidR="00AE799C" w:rsidRDefault="00417CDE" w14:paraId="194A2324" w14:textId="061D7E5C">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5">
        <w:r w:rsidRPr="00D71625" w:rsidR="00AE799C">
          <w:rPr>
            <w:rStyle w:val="Hyperlink"/>
            <w:rFonts w:ascii="Arial" w:hAnsi="Arial" w:cs="Arial"/>
            <w:noProof/>
          </w:rPr>
          <w:t>Figura 13: Ícones para ilustração.</w:t>
        </w:r>
        <w:r w:rsidR="00AE799C">
          <w:rPr>
            <w:noProof/>
            <w:webHidden/>
          </w:rPr>
          <w:tab/>
        </w:r>
        <w:r w:rsidR="00AE799C">
          <w:rPr>
            <w:noProof/>
            <w:webHidden/>
          </w:rPr>
          <w:fldChar w:fldCharType="begin"/>
        </w:r>
        <w:r w:rsidR="00AE799C">
          <w:rPr>
            <w:noProof/>
            <w:webHidden/>
          </w:rPr>
          <w:instrText xml:space="preserve"> PAGEREF _Toc57407195 \h </w:instrText>
        </w:r>
        <w:r w:rsidR="00AE799C">
          <w:rPr>
            <w:noProof/>
            <w:webHidden/>
          </w:rPr>
        </w:r>
        <w:r w:rsidR="00AE799C">
          <w:rPr>
            <w:noProof/>
            <w:webHidden/>
          </w:rPr>
          <w:fldChar w:fldCharType="separate"/>
        </w:r>
        <w:r w:rsidR="005D087A">
          <w:rPr>
            <w:noProof/>
            <w:webHidden/>
          </w:rPr>
          <w:t>30</w:t>
        </w:r>
        <w:r w:rsidR="00AE799C">
          <w:rPr>
            <w:noProof/>
            <w:webHidden/>
          </w:rPr>
          <w:fldChar w:fldCharType="end"/>
        </w:r>
      </w:hyperlink>
    </w:p>
    <w:p w:rsidR="00AE799C" w:rsidRDefault="00417CDE" w14:paraId="4C32E788" w14:textId="74FD1EE6">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6">
        <w:r w:rsidRPr="00D71625" w:rsidR="00AE799C">
          <w:rPr>
            <w:rStyle w:val="Hyperlink"/>
            <w:rFonts w:ascii="Arial" w:hAnsi="Arial" w:cs="Arial"/>
            <w:noProof/>
          </w:rPr>
          <w:t>Figura 14: Print da Tela Inicial.</w:t>
        </w:r>
        <w:r w:rsidR="00AE799C">
          <w:rPr>
            <w:noProof/>
            <w:webHidden/>
          </w:rPr>
          <w:tab/>
        </w:r>
        <w:r w:rsidR="00AE799C">
          <w:rPr>
            <w:noProof/>
            <w:webHidden/>
          </w:rPr>
          <w:fldChar w:fldCharType="begin"/>
        </w:r>
        <w:r w:rsidR="00AE799C">
          <w:rPr>
            <w:noProof/>
            <w:webHidden/>
          </w:rPr>
          <w:instrText xml:space="preserve"> PAGEREF _Toc57407196 \h </w:instrText>
        </w:r>
        <w:r w:rsidR="00AE799C">
          <w:rPr>
            <w:noProof/>
            <w:webHidden/>
          </w:rPr>
        </w:r>
        <w:r w:rsidR="00AE799C">
          <w:rPr>
            <w:noProof/>
            <w:webHidden/>
          </w:rPr>
          <w:fldChar w:fldCharType="separate"/>
        </w:r>
        <w:r w:rsidR="005D087A">
          <w:rPr>
            <w:noProof/>
            <w:webHidden/>
          </w:rPr>
          <w:t>30</w:t>
        </w:r>
        <w:r w:rsidR="00AE799C">
          <w:rPr>
            <w:noProof/>
            <w:webHidden/>
          </w:rPr>
          <w:fldChar w:fldCharType="end"/>
        </w:r>
      </w:hyperlink>
    </w:p>
    <w:p w:rsidR="00AE799C" w:rsidRDefault="00417CDE" w14:paraId="57E922DF" w14:textId="22D22EC7">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7">
        <w:r w:rsidRPr="00D71625" w:rsidR="00AE799C">
          <w:rPr>
            <w:rStyle w:val="Hyperlink"/>
            <w:rFonts w:ascii="Arial" w:hAnsi="Arial" w:cs="Arial"/>
            <w:noProof/>
          </w:rPr>
          <w:t>Figura 15: Print da Tela de Iniciar Captura.</w:t>
        </w:r>
        <w:r w:rsidR="00AE799C">
          <w:rPr>
            <w:noProof/>
            <w:webHidden/>
          </w:rPr>
          <w:tab/>
        </w:r>
        <w:r w:rsidR="00AE799C">
          <w:rPr>
            <w:noProof/>
            <w:webHidden/>
          </w:rPr>
          <w:fldChar w:fldCharType="begin"/>
        </w:r>
        <w:r w:rsidR="00AE799C">
          <w:rPr>
            <w:noProof/>
            <w:webHidden/>
          </w:rPr>
          <w:instrText xml:space="preserve"> PAGEREF _Toc57407197 \h </w:instrText>
        </w:r>
        <w:r w:rsidR="00AE799C">
          <w:rPr>
            <w:noProof/>
            <w:webHidden/>
          </w:rPr>
        </w:r>
        <w:r w:rsidR="00AE799C">
          <w:rPr>
            <w:noProof/>
            <w:webHidden/>
          </w:rPr>
          <w:fldChar w:fldCharType="separate"/>
        </w:r>
        <w:r w:rsidR="005D087A">
          <w:rPr>
            <w:noProof/>
            <w:webHidden/>
          </w:rPr>
          <w:t>31</w:t>
        </w:r>
        <w:r w:rsidR="00AE799C">
          <w:rPr>
            <w:noProof/>
            <w:webHidden/>
          </w:rPr>
          <w:fldChar w:fldCharType="end"/>
        </w:r>
      </w:hyperlink>
    </w:p>
    <w:p w:rsidR="00AE799C" w:rsidRDefault="00417CDE" w14:paraId="25EBB661" w14:textId="20FA47D9">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8">
        <w:r w:rsidRPr="00D71625" w:rsidR="00AE799C">
          <w:rPr>
            <w:rStyle w:val="Hyperlink"/>
            <w:rFonts w:ascii="Arial" w:hAnsi="Arial" w:cs="Arial"/>
            <w:noProof/>
          </w:rPr>
          <w:t>Figura 16: Print da tela de erro.</w:t>
        </w:r>
        <w:r w:rsidR="00AE799C">
          <w:rPr>
            <w:noProof/>
            <w:webHidden/>
          </w:rPr>
          <w:tab/>
        </w:r>
        <w:r w:rsidR="00AE799C">
          <w:rPr>
            <w:noProof/>
            <w:webHidden/>
          </w:rPr>
          <w:fldChar w:fldCharType="begin"/>
        </w:r>
        <w:r w:rsidR="00AE799C">
          <w:rPr>
            <w:noProof/>
            <w:webHidden/>
          </w:rPr>
          <w:instrText xml:space="preserve"> PAGEREF _Toc57407198 \h </w:instrText>
        </w:r>
        <w:r w:rsidR="00AE799C">
          <w:rPr>
            <w:noProof/>
            <w:webHidden/>
          </w:rPr>
        </w:r>
        <w:r w:rsidR="00AE799C">
          <w:rPr>
            <w:noProof/>
            <w:webHidden/>
          </w:rPr>
          <w:fldChar w:fldCharType="separate"/>
        </w:r>
        <w:r w:rsidR="005D087A">
          <w:rPr>
            <w:noProof/>
            <w:webHidden/>
          </w:rPr>
          <w:t>31</w:t>
        </w:r>
        <w:r w:rsidR="00AE799C">
          <w:rPr>
            <w:noProof/>
            <w:webHidden/>
          </w:rPr>
          <w:fldChar w:fldCharType="end"/>
        </w:r>
      </w:hyperlink>
    </w:p>
    <w:p w:rsidR="00AE799C" w:rsidRDefault="00417CDE" w14:paraId="5EC07A42" w14:textId="590CCDF8">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99">
        <w:r w:rsidRPr="00D71625" w:rsidR="00AE799C">
          <w:rPr>
            <w:rStyle w:val="Hyperlink"/>
            <w:rFonts w:ascii="Arial" w:hAnsi="Arial" w:cs="Arial"/>
            <w:noProof/>
          </w:rPr>
          <w:t>Figura 17: Pasta com fotos dos membros do projeto para exemplo.</w:t>
        </w:r>
        <w:r w:rsidR="00AE799C">
          <w:rPr>
            <w:noProof/>
            <w:webHidden/>
          </w:rPr>
          <w:tab/>
        </w:r>
        <w:r w:rsidR="00AE799C">
          <w:rPr>
            <w:noProof/>
            <w:webHidden/>
          </w:rPr>
          <w:fldChar w:fldCharType="begin"/>
        </w:r>
        <w:r w:rsidR="00AE799C">
          <w:rPr>
            <w:noProof/>
            <w:webHidden/>
          </w:rPr>
          <w:instrText xml:space="preserve"> PAGEREF _Toc57407199 \h </w:instrText>
        </w:r>
        <w:r w:rsidR="00AE799C">
          <w:rPr>
            <w:noProof/>
            <w:webHidden/>
          </w:rPr>
        </w:r>
        <w:r w:rsidR="00AE799C">
          <w:rPr>
            <w:noProof/>
            <w:webHidden/>
          </w:rPr>
          <w:fldChar w:fldCharType="separate"/>
        </w:r>
        <w:r w:rsidR="005D087A">
          <w:rPr>
            <w:noProof/>
            <w:webHidden/>
          </w:rPr>
          <w:t>32</w:t>
        </w:r>
        <w:r w:rsidR="00AE799C">
          <w:rPr>
            <w:noProof/>
            <w:webHidden/>
          </w:rPr>
          <w:fldChar w:fldCharType="end"/>
        </w:r>
      </w:hyperlink>
    </w:p>
    <w:p w:rsidR="00AE799C" w:rsidRDefault="00417CDE" w14:paraId="191F19B5" w14:textId="39EEB19A">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0">
        <w:r w:rsidRPr="00D71625" w:rsidR="00AE799C">
          <w:rPr>
            <w:rStyle w:val="Hyperlink"/>
            <w:rFonts w:ascii="Arial" w:hAnsi="Arial" w:cs="Arial"/>
            <w:noProof/>
          </w:rPr>
          <w:t>Figura 18: Registro de fotos capturadas.</w:t>
        </w:r>
        <w:r w:rsidR="00AE799C">
          <w:rPr>
            <w:noProof/>
            <w:webHidden/>
          </w:rPr>
          <w:tab/>
        </w:r>
        <w:r w:rsidR="00AE799C">
          <w:rPr>
            <w:noProof/>
            <w:webHidden/>
          </w:rPr>
          <w:fldChar w:fldCharType="begin"/>
        </w:r>
        <w:r w:rsidR="00AE799C">
          <w:rPr>
            <w:noProof/>
            <w:webHidden/>
          </w:rPr>
          <w:instrText xml:space="preserve"> PAGEREF _Toc57407200 \h </w:instrText>
        </w:r>
        <w:r w:rsidR="00AE799C">
          <w:rPr>
            <w:noProof/>
            <w:webHidden/>
          </w:rPr>
        </w:r>
        <w:r w:rsidR="00AE799C">
          <w:rPr>
            <w:noProof/>
            <w:webHidden/>
          </w:rPr>
          <w:fldChar w:fldCharType="separate"/>
        </w:r>
        <w:r w:rsidR="005D087A">
          <w:rPr>
            <w:noProof/>
            <w:webHidden/>
          </w:rPr>
          <w:t>32</w:t>
        </w:r>
        <w:r w:rsidR="00AE799C">
          <w:rPr>
            <w:noProof/>
            <w:webHidden/>
          </w:rPr>
          <w:fldChar w:fldCharType="end"/>
        </w:r>
      </w:hyperlink>
    </w:p>
    <w:p w:rsidR="00AE799C" w:rsidRDefault="00417CDE" w14:paraId="592A0587" w14:textId="0DFDDF68">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1">
        <w:r w:rsidRPr="00D71625" w:rsidR="00AE799C">
          <w:rPr>
            <w:rStyle w:val="Hyperlink"/>
            <w:rFonts w:ascii="Arial" w:hAnsi="Arial" w:cs="Arial"/>
            <w:noProof/>
          </w:rPr>
          <w:t>Figura 19: Exemplo de importação de fotos do aluno.</w:t>
        </w:r>
        <w:r w:rsidR="00AE799C">
          <w:rPr>
            <w:noProof/>
            <w:webHidden/>
          </w:rPr>
          <w:tab/>
        </w:r>
        <w:r w:rsidR="00AE799C">
          <w:rPr>
            <w:noProof/>
            <w:webHidden/>
          </w:rPr>
          <w:fldChar w:fldCharType="begin"/>
        </w:r>
        <w:r w:rsidR="00AE799C">
          <w:rPr>
            <w:noProof/>
            <w:webHidden/>
          </w:rPr>
          <w:instrText xml:space="preserve"> PAGEREF _Toc57407201 \h </w:instrText>
        </w:r>
        <w:r w:rsidR="00AE799C">
          <w:rPr>
            <w:noProof/>
            <w:webHidden/>
          </w:rPr>
        </w:r>
        <w:r w:rsidR="00AE799C">
          <w:rPr>
            <w:noProof/>
            <w:webHidden/>
          </w:rPr>
          <w:fldChar w:fldCharType="separate"/>
        </w:r>
        <w:r w:rsidR="005D087A">
          <w:rPr>
            <w:noProof/>
            <w:webHidden/>
          </w:rPr>
          <w:t>33</w:t>
        </w:r>
        <w:r w:rsidR="00AE799C">
          <w:rPr>
            <w:noProof/>
            <w:webHidden/>
          </w:rPr>
          <w:fldChar w:fldCharType="end"/>
        </w:r>
      </w:hyperlink>
    </w:p>
    <w:p w:rsidR="00AE799C" w:rsidRDefault="00417CDE" w14:paraId="3C22DE8A" w14:textId="7138DC82">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2">
        <w:r w:rsidRPr="00D71625" w:rsidR="00AE799C">
          <w:rPr>
            <w:rStyle w:val="Hyperlink"/>
            <w:rFonts w:ascii="Arial" w:hAnsi="Arial" w:cs="Arial"/>
            <w:noProof/>
          </w:rPr>
          <w:t>Figura 20: Exemplo de aviso de treinamento concluído.</w:t>
        </w:r>
        <w:r w:rsidR="00AE799C">
          <w:rPr>
            <w:noProof/>
            <w:webHidden/>
          </w:rPr>
          <w:tab/>
        </w:r>
        <w:r w:rsidR="00AE799C">
          <w:rPr>
            <w:noProof/>
            <w:webHidden/>
          </w:rPr>
          <w:fldChar w:fldCharType="begin"/>
        </w:r>
        <w:r w:rsidR="00AE799C">
          <w:rPr>
            <w:noProof/>
            <w:webHidden/>
          </w:rPr>
          <w:instrText xml:space="preserve"> PAGEREF _Toc57407202 \h </w:instrText>
        </w:r>
        <w:r w:rsidR="00AE799C">
          <w:rPr>
            <w:noProof/>
            <w:webHidden/>
          </w:rPr>
        </w:r>
        <w:r w:rsidR="00AE799C">
          <w:rPr>
            <w:noProof/>
            <w:webHidden/>
          </w:rPr>
          <w:fldChar w:fldCharType="separate"/>
        </w:r>
        <w:r w:rsidR="005D087A">
          <w:rPr>
            <w:noProof/>
            <w:webHidden/>
          </w:rPr>
          <w:t>34</w:t>
        </w:r>
        <w:r w:rsidR="00AE799C">
          <w:rPr>
            <w:noProof/>
            <w:webHidden/>
          </w:rPr>
          <w:fldChar w:fldCharType="end"/>
        </w:r>
      </w:hyperlink>
    </w:p>
    <w:p w:rsidR="00AE799C" w:rsidRDefault="00417CDE" w14:paraId="20C02D73" w14:textId="4C4DF7EE">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3">
        <w:r w:rsidRPr="00D71625" w:rsidR="00AE799C">
          <w:rPr>
            <w:rStyle w:val="Hyperlink"/>
            <w:rFonts w:ascii="Arial" w:hAnsi="Arial" w:cs="Arial"/>
            <w:noProof/>
          </w:rPr>
          <w:t>Figura 21: Matriz gerada pelo algoritmo.</w:t>
        </w:r>
        <w:r w:rsidR="00AE799C">
          <w:rPr>
            <w:noProof/>
            <w:webHidden/>
          </w:rPr>
          <w:tab/>
        </w:r>
        <w:r w:rsidR="00AE799C">
          <w:rPr>
            <w:noProof/>
            <w:webHidden/>
          </w:rPr>
          <w:fldChar w:fldCharType="begin"/>
        </w:r>
        <w:r w:rsidR="00AE799C">
          <w:rPr>
            <w:noProof/>
            <w:webHidden/>
          </w:rPr>
          <w:instrText xml:space="preserve"> PAGEREF _Toc57407203 \h </w:instrText>
        </w:r>
        <w:r w:rsidR="00AE799C">
          <w:rPr>
            <w:noProof/>
            <w:webHidden/>
          </w:rPr>
        </w:r>
        <w:r w:rsidR="00AE799C">
          <w:rPr>
            <w:noProof/>
            <w:webHidden/>
          </w:rPr>
          <w:fldChar w:fldCharType="separate"/>
        </w:r>
        <w:r w:rsidR="005D087A">
          <w:rPr>
            <w:noProof/>
            <w:webHidden/>
          </w:rPr>
          <w:t>34</w:t>
        </w:r>
        <w:r w:rsidR="00AE799C">
          <w:rPr>
            <w:noProof/>
            <w:webHidden/>
          </w:rPr>
          <w:fldChar w:fldCharType="end"/>
        </w:r>
      </w:hyperlink>
    </w:p>
    <w:p w:rsidR="00AE799C" w:rsidRDefault="00417CDE" w14:paraId="079C5C0A" w14:textId="73E77BDA">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4">
        <w:r w:rsidRPr="00D71625" w:rsidR="00AE799C">
          <w:rPr>
            <w:rStyle w:val="Hyperlink"/>
            <w:rFonts w:ascii="Arial" w:hAnsi="Arial" w:cs="Arial"/>
            <w:noProof/>
          </w:rPr>
          <w:t>Figura 22: Tela de reconhecimento.</w:t>
        </w:r>
        <w:r w:rsidR="00AE799C">
          <w:rPr>
            <w:noProof/>
            <w:webHidden/>
          </w:rPr>
          <w:tab/>
        </w:r>
        <w:r w:rsidR="00AE799C">
          <w:rPr>
            <w:noProof/>
            <w:webHidden/>
          </w:rPr>
          <w:fldChar w:fldCharType="begin"/>
        </w:r>
        <w:r w:rsidR="00AE799C">
          <w:rPr>
            <w:noProof/>
            <w:webHidden/>
          </w:rPr>
          <w:instrText xml:space="preserve"> PAGEREF _Toc57407204 \h </w:instrText>
        </w:r>
        <w:r w:rsidR="00AE799C">
          <w:rPr>
            <w:noProof/>
            <w:webHidden/>
          </w:rPr>
        </w:r>
        <w:r w:rsidR="00AE799C">
          <w:rPr>
            <w:noProof/>
            <w:webHidden/>
          </w:rPr>
          <w:fldChar w:fldCharType="separate"/>
        </w:r>
        <w:r w:rsidR="005D087A">
          <w:rPr>
            <w:noProof/>
            <w:webHidden/>
          </w:rPr>
          <w:t>35</w:t>
        </w:r>
        <w:r w:rsidR="00AE799C">
          <w:rPr>
            <w:noProof/>
            <w:webHidden/>
          </w:rPr>
          <w:fldChar w:fldCharType="end"/>
        </w:r>
      </w:hyperlink>
    </w:p>
    <w:p w:rsidR="00AE799C" w:rsidRDefault="00417CDE" w14:paraId="14839525" w14:textId="6E2AE6CC">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5">
        <w:r w:rsidRPr="00D71625" w:rsidR="00AE799C">
          <w:rPr>
            <w:rStyle w:val="Hyperlink"/>
            <w:rFonts w:ascii="Arial" w:hAnsi="Arial" w:cs="Arial"/>
            <w:noProof/>
          </w:rPr>
          <w:t>Figura 23: Banco de dados sem nenhum registro.</w:t>
        </w:r>
        <w:r w:rsidR="00AE799C">
          <w:rPr>
            <w:noProof/>
            <w:webHidden/>
          </w:rPr>
          <w:tab/>
        </w:r>
        <w:r w:rsidR="00AE799C">
          <w:rPr>
            <w:noProof/>
            <w:webHidden/>
          </w:rPr>
          <w:fldChar w:fldCharType="begin"/>
        </w:r>
        <w:r w:rsidR="00AE799C">
          <w:rPr>
            <w:noProof/>
            <w:webHidden/>
          </w:rPr>
          <w:instrText xml:space="preserve"> PAGEREF _Toc57407205 \h </w:instrText>
        </w:r>
        <w:r w:rsidR="00AE799C">
          <w:rPr>
            <w:noProof/>
            <w:webHidden/>
          </w:rPr>
        </w:r>
        <w:r w:rsidR="00AE799C">
          <w:rPr>
            <w:noProof/>
            <w:webHidden/>
          </w:rPr>
          <w:fldChar w:fldCharType="separate"/>
        </w:r>
        <w:r w:rsidR="005D087A">
          <w:rPr>
            <w:noProof/>
            <w:webHidden/>
          </w:rPr>
          <w:t>35</w:t>
        </w:r>
        <w:r w:rsidR="00AE799C">
          <w:rPr>
            <w:noProof/>
            <w:webHidden/>
          </w:rPr>
          <w:fldChar w:fldCharType="end"/>
        </w:r>
      </w:hyperlink>
    </w:p>
    <w:p w:rsidR="00AE799C" w:rsidRDefault="00417CDE" w14:paraId="16FD780C" w14:textId="33133D0E">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6">
        <w:r w:rsidRPr="00D71625" w:rsidR="00AE799C">
          <w:rPr>
            <w:rStyle w:val="Hyperlink"/>
            <w:rFonts w:ascii="Arial" w:hAnsi="Arial" w:cs="Arial"/>
            <w:noProof/>
          </w:rPr>
          <w:t>Figura 24: Banco de dados após a turma ser inserida, com todos alunos faltantes.</w:t>
        </w:r>
        <w:r w:rsidR="00AE799C">
          <w:rPr>
            <w:noProof/>
            <w:webHidden/>
          </w:rPr>
          <w:tab/>
        </w:r>
        <w:r w:rsidR="00AE799C">
          <w:rPr>
            <w:noProof/>
            <w:webHidden/>
          </w:rPr>
          <w:fldChar w:fldCharType="begin"/>
        </w:r>
        <w:r w:rsidR="00AE799C">
          <w:rPr>
            <w:noProof/>
            <w:webHidden/>
          </w:rPr>
          <w:instrText xml:space="preserve"> PAGEREF _Toc57407206 \h </w:instrText>
        </w:r>
        <w:r w:rsidR="00AE799C">
          <w:rPr>
            <w:noProof/>
            <w:webHidden/>
          </w:rPr>
        </w:r>
        <w:r w:rsidR="00AE799C">
          <w:rPr>
            <w:noProof/>
            <w:webHidden/>
          </w:rPr>
          <w:fldChar w:fldCharType="separate"/>
        </w:r>
        <w:r w:rsidR="005D087A">
          <w:rPr>
            <w:noProof/>
            <w:webHidden/>
          </w:rPr>
          <w:t>36</w:t>
        </w:r>
        <w:r w:rsidR="00AE799C">
          <w:rPr>
            <w:noProof/>
            <w:webHidden/>
          </w:rPr>
          <w:fldChar w:fldCharType="end"/>
        </w:r>
      </w:hyperlink>
    </w:p>
    <w:p w:rsidR="00AE799C" w:rsidRDefault="00417CDE" w14:paraId="14F32267" w14:textId="76F9386D">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7">
        <w:r w:rsidRPr="00D71625" w:rsidR="00AE799C">
          <w:rPr>
            <w:rStyle w:val="Hyperlink"/>
            <w:rFonts w:ascii="Arial" w:hAnsi="Arial" w:cs="Arial"/>
            <w:noProof/>
          </w:rPr>
          <w:t>Figura 25: Membro do trabalho fazendo reconhecimento.</w:t>
        </w:r>
        <w:r w:rsidR="00AE799C">
          <w:rPr>
            <w:noProof/>
            <w:webHidden/>
          </w:rPr>
          <w:tab/>
        </w:r>
        <w:r w:rsidR="00AE799C">
          <w:rPr>
            <w:noProof/>
            <w:webHidden/>
          </w:rPr>
          <w:fldChar w:fldCharType="begin"/>
        </w:r>
        <w:r w:rsidR="00AE799C">
          <w:rPr>
            <w:noProof/>
            <w:webHidden/>
          </w:rPr>
          <w:instrText xml:space="preserve"> PAGEREF _Toc57407207 \h </w:instrText>
        </w:r>
        <w:r w:rsidR="00AE799C">
          <w:rPr>
            <w:noProof/>
            <w:webHidden/>
          </w:rPr>
        </w:r>
        <w:r w:rsidR="00AE799C">
          <w:rPr>
            <w:noProof/>
            <w:webHidden/>
          </w:rPr>
          <w:fldChar w:fldCharType="separate"/>
        </w:r>
        <w:r w:rsidR="005D087A">
          <w:rPr>
            <w:noProof/>
            <w:webHidden/>
          </w:rPr>
          <w:t>36</w:t>
        </w:r>
        <w:r w:rsidR="00AE799C">
          <w:rPr>
            <w:noProof/>
            <w:webHidden/>
          </w:rPr>
          <w:fldChar w:fldCharType="end"/>
        </w:r>
      </w:hyperlink>
    </w:p>
    <w:p w:rsidR="00AE799C" w:rsidRDefault="00417CDE" w14:paraId="4E7B8C2E" w14:textId="7B88507B">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8">
        <w:r w:rsidRPr="00D71625" w:rsidR="00AE799C">
          <w:rPr>
            <w:rStyle w:val="Hyperlink"/>
            <w:rFonts w:ascii="Arial" w:hAnsi="Arial" w:cs="Arial"/>
            <w:noProof/>
          </w:rPr>
          <w:t>Figura 26: Banco de dados após a aluna ser reconhecida.</w:t>
        </w:r>
        <w:r w:rsidR="00AE799C">
          <w:rPr>
            <w:noProof/>
            <w:webHidden/>
          </w:rPr>
          <w:tab/>
        </w:r>
        <w:r w:rsidR="00AE799C">
          <w:rPr>
            <w:noProof/>
            <w:webHidden/>
          </w:rPr>
          <w:fldChar w:fldCharType="begin"/>
        </w:r>
        <w:r w:rsidR="00AE799C">
          <w:rPr>
            <w:noProof/>
            <w:webHidden/>
          </w:rPr>
          <w:instrText xml:space="preserve"> PAGEREF _Toc57407208 \h </w:instrText>
        </w:r>
        <w:r w:rsidR="00AE799C">
          <w:rPr>
            <w:noProof/>
            <w:webHidden/>
          </w:rPr>
        </w:r>
        <w:r w:rsidR="00AE799C">
          <w:rPr>
            <w:noProof/>
            <w:webHidden/>
          </w:rPr>
          <w:fldChar w:fldCharType="separate"/>
        </w:r>
        <w:r w:rsidR="005D087A">
          <w:rPr>
            <w:noProof/>
            <w:webHidden/>
          </w:rPr>
          <w:t>36</w:t>
        </w:r>
        <w:r w:rsidR="00AE799C">
          <w:rPr>
            <w:noProof/>
            <w:webHidden/>
          </w:rPr>
          <w:fldChar w:fldCharType="end"/>
        </w:r>
      </w:hyperlink>
    </w:p>
    <w:p w:rsidR="00AE799C" w:rsidRDefault="00417CDE" w14:paraId="74BD947A" w14:textId="6FAE8B86">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09">
        <w:r w:rsidRPr="00D71625" w:rsidR="00AE799C">
          <w:rPr>
            <w:rStyle w:val="Hyperlink"/>
            <w:rFonts w:ascii="Arial" w:hAnsi="Arial" w:cs="Arial"/>
            <w:noProof/>
          </w:rPr>
          <w:t>Figura 27: E-mail recebido pela secretaria devido ao suposto atraso.</w:t>
        </w:r>
        <w:r w:rsidR="00AE799C">
          <w:rPr>
            <w:noProof/>
            <w:webHidden/>
          </w:rPr>
          <w:tab/>
        </w:r>
        <w:r w:rsidR="00AE799C">
          <w:rPr>
            <w:noProof/>
            <w:webHidden/>
          </w:rPr>
          <w:fldChar w:fldCharType="begin"/>
        </w:r>
        <w:r w:rsidR="00AE799C">
          <w:rPr>
            <w:noProof/>
            <w:webHidden/>
          </w:rPr>
          <w:instrText xml:space="preserve"> PAGEREF _Toc57407209 \h </w:instrText>
        </w:r>
        <w:r w:rsidR="00AE799C">
          <w:rPr>
            <w:noProof/>
            <w:webHidden/>
          </w:rPr>
        </w:r>
        <w:r w:rsidR="00AE799C">
          <w:rPr>
            <w:noProof/>
            <w:webHidden/>
          </w:rPr>
          <w:fldChar w:fldCharType="separate"/>
        </w:r>
        <w:r w:rsidR="005D087A">
          <w:rPr>
            <w:noProof/>
            <w:webHidden/>
          </w:rPr>
          <w:t>37</w:t>
        </w:r>
        <w:r w:rsidR="00AE799C">
          <w:rPr>
            <w:noProof/>
            <w:webHidden/>
          </w:rPr>
          <w:fldChar w:fldCharType="end"/>
        </w:r>
      </w:hyperlink>
    </w:p>
    <w:p w:rsidR="00AE799C" w:rsidRDefault="00417CDE" w14:paraId="27F60F5F" w14:textId="1F84C60F">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10" r:id="rId12">
        <w:r w:rsidRPr="00D71625" w:rsidR="00AE799C">
          <w:rPr>
            <w:rStyle w:val="Hyperlink"/>
            <w:rFonts w:ascii="Arial" w:hAnsi="Arial" w:cs="Arial"/>
            <w:noProof/>
          </w:rPr>
          <w:t>Figura 28: Aviso de e-mail enviado a secretaria.</w:t>
        </w:r>
        <w:r w:rsidR="00AE799C">
          <w:rPr>
            <w:noProof/>
            <w:webHidden/>
          </w:rPr>
          <w:tab/>
        </w:r>
        <w:r w:rsidR="00AE799C">
          <w:rPr>
            <w:noProof/>
            <w:webHidden/>
          </w:rPr>
          <w:fldChar w:fldCharType="begin"/>
        </w:r>
        <w:r w:rsidR="00AE799C">
          <w:rPr>
            <w:noProof/>
            <w:webHidden/>
          </w:rPr>
          <w:instrText xml:space="preserve"> PAGEREF _Toc57407210 \h </w:instrText>
        </w:r>
        <w:r w:rsidR="00AE799C">
          <w:rPr>
            <w:noProof/>
            <w:webHidden/>
          </w:rPr>
        </w:r>
        <w:r w:rsidR="00AE799C">
          <w:rPr>
            <w:noProof/>
            <w:webHidden/>
          </w:rPr>
          <w:fldChar w:fldCharType="separate"/>
        </w:r>
        <w:r w:rsidR="005D087A">
          <w:rPr>
            <w:noProof/>
            <w:webHidden/>
          </w:rPr>
          <w:t>37</w:t>
        </w:r>
        <w:r w:rsidR="00AE799C">
          <w:rPr>
            <w:noProof/>
            <w:webHidden/>
          </w:rPr>
          <w:fldChar w:fldCharType="end"/>
        </w:r>
      </w:hyperlink>
    </w:p>
    <w:p w:rsidR="00AE799C" w:rsidRDefault="00417CDE" w14:paraId="25B87D84" w14:textId="2681DB13">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11">
        <w:r w:rsidRPr="00D71625" w:rsidR="00AE799C">
          <w:rPr>
            <w:rStyle w:val="Hyperlink"/>
            <w:rFonts w:ascii="Arial" w:hAnsi="Arial" w:cs="Arial"/>
            <w:noProof/>
          </w:rPr>
          <w:t>Figura 29: E-mail recebido pela secretaria com a foto do aluno que não foi reconhecido.</w:t>
        </w:r>
        <w:r w:rsidR="00AE799C">
          <w:rPr>
            <w:noProof/>
            <w:webHidden/>
          </w:rPr>
          <w:tab/>
        </w:r>
        <w:r w:rsidR="00AE799C">
          <w:rPr>
            <w:noProof/>
            <w:webHidden/>
          </w:rPr>
          <w:fldChar w:fldCharType="begin"/>
        </w:r>
        <w:r w:rsidR="00AE799C">
          <w:rPr>
            <w:noProof/>
            <w:webHidden/>
          </w:rPr>
          <w:instrText xml:space="preserve"> PAGEREF _Toc57407211 \h </w:instrText>
        </w:r>
        <w:r w:rsidR="00AE799C">
          <w:rPr>
            <w:noProof/>
            <w:webHidden/>
          </w:rPr>
        </w:r>
        <w:r w:rsidR="00AE799C">
          <w:rPr>
            <w:noProof/>
            <w:webHidden/>
          </w:rPr>
          <w:fldChar w:fldCharType="separate"/>
        </w:r>
        <w:r w:rsidR="005D087A">
          <w:rPr>
            <w:noProof/>
            <w:webHidden/>
          </w:rPr>
          <w:t>38</w:t>
        </w:r>
        <w:r w:rsidR="00AE799C">
          <w:rPr>
            <w:noProof/>
            <w:webHidden/>
          </w:rPr>
          <w:fldChar w:fldCharType="end"/>
        </w:r>
      </w:hyperlink>
    </w:p>
    <w:p w:rsidR="00AE799C" w:rsidRDefault="00417CDE" w14:paraId="31B3E7CD" w14:textId="406EEFEA">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12">
        <w:r w:rsidRPr="00D71625" w:rsidR="00AE799C">
          <w:rPr>
            <w:rStyle w:val="Hyperlink"/>
            <w:rFonts w:ascii="Arial" w:hAnsi="Arial" w:cs="Arial"/>
            <w:noProof/>
          </w:rPr>
          <w:t>Figura 30: Exemplo do resultado do teste 1.</w:t>
        </w:r>
        <w:r w:rsidR="00AE799C">
          <w:rPr>
            <w:noProof/>
            <w:webHidden/>
          </w:rPr>
          <w:tab/>
        </w:r>
        <w:r w:rsidR="00AE799C">
          <w:rPr>
            <w:noProof/>
            <w:webHidden/>
          </w:rPr>
          <w:fldChar w:fldCharType="begin"/>
        </w:r>
        <w:r w:rsidR="00AE799C">
          <w:rPr>
            <w:noProof/>
            <w:webHidden/>
          </w:rPr>
          <w:instrText xml:space="preserve"> PAGEREF _Toc57407212 \h </w:instrText>
        </w:r>
        <w:r w:rsidR="00AE799C">
          <w:rPr>
            <w:noProof/>
            <w:webHidden/>
          </w:rPr>
        </w:r>
        <w:r w:rsidR="00AE799C">
          <w:rPr>
            <w:noProof/>
            <w:webHidden/>
          </w:rPr>
          <w:fldChar w:fldCharType="separate"/>
        </w:r>
        <w:r w:rsidR="005D087A">
          <w:rPr>
            <w:noProof/>
            <w:webHidden/>
          </w:rPr>
          <w:t>41</w:t>
        </w:r>
        <w:r w:rsidR="00AE799C">
          <w:rPr>
            <w:noProof/>
            <w:webHidden/>
          </w:rPr>
          <w:fldChar w:fldCharType="end"/>
        </w:r>
      </w:hyperlink>
    </w:p>
    <w:p w:rsidR="00AE799C" w:rsidRDefault="00417CDE" w14:paraId="5DD07BD0" w14:textId="69258540">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13">
        <w:r w:rsidRPr="00D71625" w:rsidR="00AE799C">
          <w:rPr>
            <w:rStyle w:val="Hyperlink"/>
            <w:rFonts w:ascii="Arial" w:hAnsi="Arial" w:cs="Arial"/>
            <w:noProof/>
          </w:rPr>
          <w:t>Figura 31: Exemplo do resultado do teste 2.</w:t>
        </w:r>
        <w:r w:rsidR="00AE799C">
          <w:rPr>
            <w:noProof/>
            <w:webHidden/>
          </w:rPr>
          <w:tab/>
        </w:r>
        <w:r w:rsidR="00AE799C">
          <w:rPr>
            <w:noProof/>
            <w:webHidden/>
          </w:rPr>
          <w:fldChar w:fldCharType="begin"/>
        </w:r>
        <w:r w:rsidR="00AE799C">
          <w:rPr>
            <w:noProof/>
            <w:webHidden/>
          </w:rPr>
          <w:instrText xml:space="preserve"> PAGEREF _Toc57407213 \h </w:instrText>
        </w:r>
        <w:r w:rsidR="00AE799C">
          <w:rPr>
            <w:noProof/>
            <w:webHidden/>
          </w:rPr>
        </w:r>
        <w:r w:rsidR="00AE799C">
          <w:rPr>
            <w:noProof/>
            <w:webHidden/>
          </w:rPr>
          <w:fldChar w:fldCharType="separate"/>
        </w:r>
        <w:r w:rsidR="005D087A">
          <w:rPr>
            <w:noProof/>
            <w:webHidden/>
          </w:rPr>
          <w:t>41</w:t>
        </w:r>
        <w:r w:rsidR="00AE799C">
          <w:rPr>
            <w:noProof/>
            <w:webHidden/>
          </w:rPr>
          <w:fldChar w:fldCharType="end"/>
        </w:r>
      </w:hyperlink>
    </w:p>
    <w:p w:rsidR="00AE799C" w:rsidRDefault="00417CDE" w14:paraId="222ABA53" w14:textId="44B1F1DF">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14" r:id="rId13">
        <w:r w:rsidRPr="00D71625" w:rsidR="00AE799C">
          <w:rPr>
            <w:rStyle w:val="Hyperlink"/>
            <w:rFonts w:ascii="Arial" w:hAnsi="Arial" w:cs="Arial"/>
            <w:noProof/>
          </w:rPr>
          <w:t>Figura 32: Protótipo Arduino.</w:t>
        </w:r>
        <w:r w:rsidR="00AE799C">
          <w:rPr>
            <w:noProof/>
            <w:webHidden/>
          </w:rPr>
          <w:tab/>
        </w:r>
        <w:r w:rsidR="00AE799C">
          <w:rPr>
            <w:noProof/>
            <w:webHidden/>
          </w:rPr>
          <w:fldChar w:fldCharType="begin"/>
        </w:r>
        <w:r w:rsidR="00AE799C">
          <w:rPr>
            <w:noProof/>
            <w:webHidden/>
          </w:rPr>
          <w:instrText xml:space="preserve"> PAGEREF _Toc57407214 \h </w:instrText>
        </w:r>
        <w:r w:rsidR="00AE799C">
          <w:rPr>
            <w:noProof/>
            <w:webHidden/>
          </w:rPr>
        </w:r>
        <w:r w:rsidR="00AE799C">
          <w:rPr>
            <w:noProof/>
            <w:webHidden/>
          </w:rPr>
          <w:fldChar w:fldCharType="separate"/>
        </w:r>
        <w:r w:rsidR="005D087A">
          <w:rPr>
            <w:noProof/>
            <w:webHidden/>
          </w:rPr>
          <w:t>51</w:t>
        </w:r>
        <w:r w:rsidR="00AE799C">
          <w:rPr>
            <w:noProof/>
            <w:webHidden/>
          </w:rPr>
          <w:fldChar w:fldCharType="end"/>
        </w:r>
      </w:hyperlink>
    </w:p>
    <w:p w:rsidR="00AE799C" w:rsidRDefault="00417CDE" w14:paraId="5C3ABADF" w14:textId="7616711B">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15" r:id="rId14">
        <w:r w:rsidRPr="00D71625" w:rsidR="00AE799C">
          <w:rPr>
            <w:rStyle w:val="Hyperlink"/>
            <w:rFonts w:ascii="Arial" w:hAnsi="Arial" w:cs="Arial"/>
            <w:noProof/>
          </w:rPr>
          <w:t>Figura 33: Protótipo Display e LEDs</w:t>
        </w:r>
        <w:r w:rsidR="00AE799C">
          <w:rPr>
            <w:noProof/>
            <w:webHidden/>
          </w:rPr>
          <w:tab/>
        </w:r>
        <w:r w:rsidR="00AE799C">
          <w:rPr>
            <w:noProof/>
            <w:webHidden/>
          </w:rPr>
          <w:fldChar w:fldCharType="begin"/>
        </w:r>
        <w:r w:rsidR="00AE799C">
          <w:rPr>
            <w:noProof/>
            <w:webHidden/>
          </w:rPr>
          <w:instrText xml:space="preserve"> PAGEREF _Toc57407215 \h </w:instrText>
        </w:r>
        <w:r w:rsidR="00AE799C">
          <w:rPr>
            <w:noProof/>
            <w:webHidden/>
          </w:rPr>
        </w:r>
        <w:r w:rsidR="00AE799C">
          <w:rPr>
            <w:noProof/>
            <w:webHidden/>
          </w:rPr>
          <w:fldChar w:fldCharType="separate"/>
        </w:r>
        <w:r w:rsidR="005D087A">
          <w:rPr>
            <w:noProof/>
            <w:webHidden/>
          </w:rPr>
          <w:t>51</w:t>
        </w:r>
        <w:r w:rsidR="00AE799C">
          <w:rPr>
            <w:noProof/>
            <w:webHidden/>
          </w:rPr>
          <w:fldChar w:fldCharType="end"/>
        </w:r>
      </w:hyperlink>
    </w:p>
    <w:p w:rsidR="00AE799C" w:rsidRDefault="00417CDE" w14:paraId="541FEA1B" w14:textId="101DD953">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16" r:id="rId15">
        <w:r w:rsidRPr="00D71625" w:rsidR="00AE799C">
          <w:rPr>
            <w:rStyle w:val="Hyperlink"/>
            <w:rFonts w:ascii="Arial" w:hAnsi="Arial" w:cs="Arial"/>
            <w:noProof/>
          </w:rPr>
          <w:t>Figura 34: Protótipo Sensores.</w:t>
        </w:r>
        <w:r w:rsidR="00AE799C">
          <w:rPr>
            <w:noProof/>
            <w:webHidden/>
          </w:rPr>
          <w:tab/>
        </w:r>
        <w:r w:rsidR="00AE799C">
          <w:rPr>
            <w:noProof/>
            <w:webHidden/>
          </w:rPr>
          <w:fldChar w:fldCharType="begin"/>
        </w:r>
        <w:r w:rsidR="00AE799C">
          <w:rPr>
            <w:noProof/>
            <w:webHidden/>
          </w:rPr>
          <w:instrText xml:space="preserve"> PAGEREF _Toc57407216 \h </w:instrText>
        </w:r>
        <w:r w:rsidR="00AE799C">
          <w:rPr>
            <w:noProof/>
            <w:webHidden/>
          </w:rPr>
        </w:r>
        <w:r w:rsidR="00AE799C">
          <w:rPr>
            <w:noProof/>
            <w:webHidden/>
          </w:rPr>
          <w:fldChar w:fldCharType="separate"/>
        </w:r>
        <w:r w:rsidR="005D087A">
          <w:rPr>
            <w:noProof/>
            <w:webHidden/>
          </w:rPr>
          <w:t>52</w:t>
        </w:r>
        <w:r w:rsidR="00AE799C">
          <w:rPr>
            <w:noProof/>
            <w:webHidden/>
          </w:rPr>
          <w:fldChar w:fldCharType="end"/>
        </w:r>
      </w:hyperlink>
    </w:p>
    <w:p w:rsidR="00AE799C" w:rsidRDefault="00417CDE" w14:paraId="6764F9A1" w14:textId="449EBB5C">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217">
        <w:r w:rsidRPr="00D71625" w:rsidR="00AE799C">
          <w:rPr>
            <w:rStyle w:val="Hyperlink"/>
            <w:rFonts w:ascii="Arial" w:hAnsi="Arial" w:cs="Arial"/>
            <w:noProof/>
          </w:rPr>
          <w:t>Figura 35: Reconhecimento Facial com medição de temperatura.</w:t>
        </w:r>
        <w:r w:rsidR="00AE799C">
          <w:rPr>
            <w:noProof/>
            <w:webHidden/>
          </w:rPr>
          <w:tab/>
        </w:r>
        <w:r w:rsidR="00AE799C">
          <w:rPr>
            <w:noProof/>
            <w:webHidden/>
          </w:rPr>
          <w:fldChar w:fldCharType="begin"/>
        </w:r>
        <w:r w:rsidR="00AE799C">
          <w:rPr>
            <w:noProof/>
            <w:webHidden/>
          </w:rPr>
          <w:instrText xml:space="preserve"> PAGEREF _Toc57407217 \h </w:instrText>
        </w:r>
        <w:r w:rsidR="00AE799C">
          <w:rPr>
            <w:noProof/>
            <w:webHidden/>
          </w:rPr>
        </w:r>
        <w:r w:rsidR="00AE799C">
          <w:rPr>
            <w:noProof/>
            <w:webHidden/>
          </w:rPr>
          <w:fldChar w:fldCharType="separate"/>
        </w:r>
        <w:r w:rsidR="005D087A">
          <w:rPr>
            <w:noProof/>
            <w:webHidden/>
          </w:rPr>
          <w:t>56</w:t>
        </w:r>
        <w:r w:rsidR="00AE799C">
          <w:rPr>
            <w:noProof/>
            <w:webHidden/>
          </w:rPr>
          <w:fldChar w:fldCharType="end"/>
        </w:r>
      </w:hyperlink>
    </w:p>
    <w:p w:rsidRPr="004A3DD9" w:rsidR="00433B5A" w:rsidP="004A3DD9" w:rsidRDefault="00433B5A" w14:paraId="10DDAE6E" w14:textId="27C97DF1">
      <w:pPr>
        <w:jc w:val="center"/>
        <w:rPr>
          <w:rFonts w:ascii="Arial" w:hAnsi="Arial" w:cs="Arial"/>
          <w:b/>
          <w:bCs/>
        </w:rPr>
      </w:pPr>
      <w:r>
        <w:rPr>
          <w:rFonts w:ascii="Arial" w:hAnsi="Arial" w:cs="Arial"/>
          <w:b/>
          <w:bCs/>
        </w:rPr>
        <w:fldChar w:fldCharType="end"/>
      </w:r>
    </w:p>
    <w:p w:rsidR="00FE06AF" w:rsidP="004A3DD9" w:rsidRDefault="00594268" w14:paraId="04C1198B" w14:textId="42817CE8">
      <w:pPr>
        <w:jc w:val="center"/>
        <w:rPr>
          <w:rFonts w:ascii="Arial" w:hAnsi="Arial" w:cs="Arial"/>
          <w:b/>
          <w:bCs/>
        </w:rPr>
      </w:pPr>
      <w:r w:rsidRPr="00A14865">
        <w:br w:type="page"/>
      </w:r>
      <w:r w:rsidRPr="004A3DD9">
        <w:rPr>
          <w:rFonts w:ascii="Arial" w:hAnsi="Arial" w:cs="Arial"/>
          <w:b/>
          <w:bCs/>
        </w:rPr>
        <w:t>LISTA DE TABELA</w:t>
      </w:r>
    </w:p>
    <w:p w:rsidR="00AE799C" w:rsidRDefault="00FE06AF" w14:paraId="3C8241E6" w14:textId="0EC43EC6">
      <w:pPr>
        <w:pStyle w:val="TableofFigures"/>
        <w:tabs>
          <w:tab w:val="right" w:leader="dot" w:pos="9061"/>
        </w:tabs>
        <w:rPr>
          <w:rFonts w:asciiTheme="minorHAnsi" w:hAnsiTheme="minorHAnsi" w:eastAsiaTheme="minorEastAsia" w:cstheme="minorBidi"/>
          <w:noProof/>
          <w:sz w:val="22"/>
          <w:szCs w:val="22"/>
          <w:lang w:eastAsia="pt-BR"/>
        </w:rPr>
      </w:pPr>
      <w:r w:rsidRPr="00FE06AF">
        <w:rPr>
          <w:rFonts w:ascii="Arial" w:hAnsi="Arial" w:cs="Arial"/>
          <w:b/>
          <w:bCs/>
          <w:sz w:val="22"/>
          <w:szCs w:val="22"/>
        </w:rPr>
        <w:fldChar w:fldCharType="begin"/>
      </w:r>
      <w:r w:rsidRPr="00FE06AF">
        <w:rPr>
          <w:rFonts w:ascii="Arial" w:hAnsi="Arial" w:cs="Arial"/>
          <w:b/>
          <w:bCs/>
          <w:sz w:val="22"/>
          <w:szCs w:val="22"/>
        </w:rPr>
        <w:instrText xml:space="preserve"> TOC \h \z \c "Tabela" </w:instrText>
      </w:r>
      <w:r w:rsidRPr="00FE06AF">
        <w:rPr>
          <w:rFonts w:ascii="Arial" w:hAnsi="Arial" w:cs="Arial"/>
          <w:b/>
          <w:bCs/>
          <w:sz w:val="22"/>
          <w:szCs w:val="22"/>
        </w:rPr>
        <w:fldChar w:fldCharType="separate"/>
      </w:r>
      <w:hyperlink w:history="1" w:anchor="_Toc57407174">
        <w:r w:rsidRPr="00A20C3C" w:rsidR="00AE799C">
          <w:rPr>
            <w:rStyle w:val="Hyperlink"/>
            <w:rFonts w:ascii="Arial" w:hAnsi="Arial" w:cs="Arial"/>
            <w:noProof/>
          </w:rPr>
          <w:t>Tabela 1: Estrutura da tabela.</w:t>
        </w:r>
        <w:r w:rsidR="00AE799C">
          <w:rPr>
            <w:noProof/>
            <w:webHidden/>
          </w:rPr>
          <w:tab/>
        </w:r>
        <w:r w:rsidR="00AE799C">
          <w:rPr>
            <w:noProof/>
            <w:webHidden/>
          </w:rPr>
          <w:fldChar w:fldCharType="begin"/>
        </w:r>
        <w:r w:rsidR="00AE799C">
          <w:rPr>
            <w:noProof/>
            <w:webHidden/>
          </w:rPr>
          <w:instrText xml:space="preserve"> PAGEREF _Toc57407174 \h </w:instrText>
        </w:r>
        <w:r w:rsidR="00AE799C">
          <w:rPr>
            <w:noProof/>
            <w:webHidden/>
          </w:rPr>
        </w:r>
        <w:r w:rsidR="00AE799C">
          <w:rPr>
            <w:noProof/>
            <w:webHidden/>
          </w:rPr>
          <w:fldChar w:fldCharType="separate"/>
        </w:r>
        <w:r w:rsidR="005D087A">
          <w:rPr>
            <w:noProof/>
            <w:webHidden/>
          </w:rPr>
          <w:t>42</w:t>
        </w:r>
        <w:r w:rsidR="00AE799C">
          <w:rPr>
            <w:noProof/>
            <w:webHidden/>
          </w:rPr>
          <w:fldChar w:fldCharType="end"/>
        </w:r>
      </w:hyperlink>
    </w:p>
    <w:p w:rsidR="00AE799C" w:rsidRDefault="00417CDE" w14:paraId="6C26F97B" w14:textId="020D9A95">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75">
        <w:r w:rsidRPr="00A20C3C" w:rsidR="00AE799C">
          <w:rPr>
            <w:rStyle w:val="Hyperlink"/>
            <w:rFonts w:ascii="Arial" w:hAnsi="Arial" w:cs="Arial"/>
            <w:noProof/>
          </w:rPr>
          <w:t>Tabela 2: Resultados do EigenFace.</w:t>
        </w:r>
        <w:r w:rsidR="00AE799C">
          <w:rPr>
            <w:noProof/>
            <w:webHidden/>
          </w:rPr>
          <w:tab/>
        </w:r>
        <w:r w:rsidR="00AE799C">
          <w:rPr>
            <w:noProof/>
            <w:webHidden/>
          </w:rPr>
          <w:fldChar w:fldCharType="begin"/>
        </w:r>
        <w:r w:rsidR="00AE799C">
          <w:rPr>
            <w:noProof/>
            <w:webHidden/>
          </w:rPr>
          <w:instrText xml:space="preserve"> PAGEREF _Toc57407175 \h </w:instrText>
        </w:r>
        <w:r w:rsidR="00AE799C">
          <w:rPr>
            <w:noProof/>
            <w:webHidden/>
          </w:rPr>
        </w:r>
        <w:r w:rsidR="00AE799C">
          <w:rPr>
            <w:noProof/>
            <w:webHidden/>
          </w:rPr>
          <w:fldChar w:fldCharType="separate"/>
        </w:r>
        <w:r w:rsidR="005D087A">
          <w:rPr>
            <w:noProof/>
            <w:webHidden/>
          </w:rPr>
          <w:t>42</w:t>
        </w:r>
        <w:r w:rsidR="00AE799C">
          <w:rPr>
            <w:noProof/>
            <w:webHidden/>
          </w:rPr>
          <w:fldChar w:fldCharType="end"/>
        </w:r>
      </w:hyperlink>
    </w:p>
    <w:p w:rsidR="00AE799C" w:rsidRDefault="00417CDE" w14:paraId="2E3DD739" w14:textId="38475579">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76">
        <w:r w:rsidRPr="00A20C3C" w:rsidR="00AE799C">
          <w:rPr>
            <w:rStyle w:val="Hyperlink"/>
            <w:rFonts w:ascii="Arial" w:hAnsi="Arial" w:cs="Arial"/>
            <w:noProof/>
          </w:rPr>
          <w:t>Tabela 3: Resultados do FisherFace.</w:t>
        </w:r>
        <w:r w:rsidR="00AE799C">
          <w:rPr>
            <w:noProof/>
            <w:webHidden/>
          </w:rPr>
          <w:tab/>
        </w:r>
        <w:r w:rsidR="00AE799C">
          <w:rPr>
            <w:noProof/>
            <w:webHidden/>
          </w:rPr>
          <w:fldChar w:fldCharType="begin"/>
        </w:r>
        <w:r w:rsidR="00AE799C">
          <w:rPr>
            <w:noProof/>
            <w:webHidden/>
          </w:rPr>
          <w:instrText xml:space="preserve"> PAGEREF _Toc57407176 \h </w:instrText>
        </w:r>
        <w:r w:rsidR="00AE799C">
          <w:rPr>
            <w:noProof/>
            <w:webHidden/>
          </w:rPr>
        </w:r>
        <w:r w:rsidR="00AE799C">
          <w:rPr>
            <w:noProof/>
            <w:webHidden/>
          </w:rPr>
          <w:fldChar w:fldCharType="separate"/>
        </w:r>
        <w:r w:rsidR="005D087A">
          <w:rPr>
            <w:noProof/>
            <w:webHidden/>
          </w:rPr>
          <w:t>43</w:t>
        </w:r>
        <w:r w:rsidR="00AE799C">
          <w:rPr>
            <w:noProof/>
            <w:webHidden/>
          </w:rPr>
          <w:fldChar w:fldCharType="end"/>
        </w:r>
      </w:hyperlink>
    </w:p>
    <w:p w:rsidR="00AE799C" w:rsidRDefault="00417CDE" w14:paraId="15768325" w14:textId="53998DF8">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77">
        <w:r w:rsidRPr="00A20C3C" w:rsidR="00AE799C">
          <w:rPr>
            <w:rStyle w:val="Hyperlink"/>
            <w:rFonts w:ascii="Arial" w:hAnsi="Arial" w:cs="Arial"/>
            <w:noProof/>
          </w:rPr>
          <w:t>Tabela 4: Resultados do LBPH.</w:t>
        </w:r>
        <w:r w:rsidR="00AE799C">
          <w:rPr>
            <w:noProof/>
            <w:webHidden/>
          </w:rPr>
          <w:tab/>
        </w:r>
        <w:r w:rsidR="00AE799C">
          <w:rPr>
            <w:noProof/>
            <w:webHidden/>
          </w:rPr>
          <w:fldChar w:fldCharType="begin"/>
        </w:r>
        <w:r w:rsidR="00AE799C">
          <w:rPr>
            <w:noProof/>
            <w:webHidden/>
          </w:rPr>
          <w:instrText xml:space="preserve"> PAGEREF _Toc57407177 \h </w:instrText>
        </w:r>
        <w:r w:rsidR="00AE799C">
          <w:rPr>
            <w:noProof/>
            <w:webHidden/>
          </w:rPr>
        </w:r>
        <w:r w:rsidR="00AE799C">
          <w:rPr>
            <w:noProof/>
            <w:webHidden/>
          </w:rPr>
          <w:fldChar w:fldCharType="separate"/>
        </w:r>
        <w:r w:rsidR="005D087A">
          <w:rPr>
            <w:noProof/>
            <w:webHidden/>
          </w:rPr>
          <w:t>43</w:t>
        </w:r>
        <w:r w:rsidR="00AE799C">
          <w:rPr>
            <w:noProof/>
            <w:webHidden/>
          </w:rPr>
          <w:fldChar w:fldCharType="end"/>
        </w:r>
      </w:hyperlink>
    </w:p>
    <w:p w:rsidR="00AE799C" w:rsidRDefault="00417CDE" w14:paraId="7E91E952" w14:textId="1F3F4E6D">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78">
        <w:r w:rsidRPr="00A20C3C" w:rsidR="00AE799C">
          <w:rPr>
            <w:rStyle w:val="Hyperlink"/>
            <w:rFonts w:ascii="Arial" w:hAnsi="Arial" w:cs="Arial"/>
            <w:noProof/>
          </w:rPr>
          <w:t>Tabela 5: Resultado final do EigenFace.</w:t>
        </w:r>
        <w:r w:rsidR="00AE799C">
          <w:rPr>
            <w:noProof/>
            <w:webHidden/>
          </w:rPr>
          <w:tab/>
        </w:r>
        <w:r w:rsidR="00AE799C">
          <w:rPr>
            <w:noProof/>
            <w:webHidden/>
          </w:rPr>
          <w:fldChar w:fldCharType="begin"/>
        </w:r>
        <w:r w:rsidR="00AE799C">
          <w:rPr>
            <w:noProof/>
            <w:webHidden/>
          </w:rPr>
          <w:instrText xml:space="preserve"> PAGEREF _Toc57407178 \h </w:instrText>
        </w:r>
        <w:r w:rsidR="00AE799C">
          <w:rPr>
            <w:noProof/>
            <w:webHidden/>
          </w:rPr>
        </w:r>
        <w:r w:rsidR="00AE799C">
          <w:rPr>
            <w:noProof/>
            <w:webHidden/>
          </w:rPr>
          <w:fldChar w:fldCharType="separate"/>
        </w:r>
        <w:r w:rsidR="005D087A">
          <w:rPr>
            <w:noProof/>
            <w:webHidden/>
          </w:rPr>
          <w:t>46</w:t>
        </w:r>
        <w:r w:rsidR="00AE799C">
          <w:rPr>
            <w:noProof/>
            <w:webHidden/>
          </w:rPr>
          <w:fldChar w:fldCharType="end"/>
        </w:r>
      </w:hyperlink>
    </w:p>
    <w:p w:rsidR="00AE799C" w:rsidRDefault="00417CDE" w14:paraId="3EB0E88C" w14:textId="3D3BD68E">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79">
        <w:r w:rsidRPr="00A20C3C" w:rsidR="00AE799C">
          <w:rPr>
            <w:rStyle w:val="Hyperlink"/>
            <w:rFonts w:ascii="Arial" w:hAnsi="Arial" w:cs="Arial"/>
            <w:noProof/>
          </w:rPr>
          <w:t>Tabela 6: Resultado final do FisherFace.</w:t>
        </w:r>
        <w:r w:rsidR="00AE799C">
          <w:rPr>
            <w:noProof/>
            <w:webHidden/>
          </w:rPr>
          <w:tab/>
        </w:r>
        <w:r w:rsidR="00AE799C">
          <w:rPr>
            <w:noProof/>
            <w:webHidden/>
          </w:rPr>
          <w:fldChar w:fldCharType="begin"/>
        </w:r>
        <w:r w:rsidR="00AE799C">
          <w:rPr>
            <w:noProof/>
            <w:webHidden/>
          </w:rPr>
          <w:instrText xml:space="preserve"> PAGEREF _Toc57407179 \h </w:instrText>
        </w:r>
        <w:r w:rsidR="00AE799C">
          <w:rPr>
            <w:noProof/>
            <w:webHidden/>
          </w:rPr>
        </w:r>
        <w:r w:rsidR="00AE799C">
          <w:rPr>
            <w:noProof/>
            <w:webHidden/>
          </w:rPr>
          <w:fldChar w:fldCharType="separate"/>
        </w:r>
        <w:r w:rsidR="005D087A">
          <w:rPr>
            <w:noProof/>
            <w:webHidden/>
          </w:rPr>
          <w:t>46</w:t>
        </w:r>
        <w:r w:rsidR="00AE799C">
          <w:rPr>
            <w:noProof/>
            <w:webHidden/>
          </w:rPr>
          <w:fldChar w:fldCharType="end"/>
        </w:r>
      </w:hyperlink>
    </w:p>
    <w:p w:rsidR="00AE799C" w:rsidRDefault="00417CDE" w14:paraId="23D62325" w14:textId="719EB310">
      <w:pPr>
        <w:pStyle w:val="TableofFigures"/>
        <w:tabs>
          <w:tab w:val="right" w:leader="dot" w:pos="9061"/>
        </w:tabs>
        <w:rPr>
          <w:rFonts w:asciiTheme="minorHAnsi" w:hAnsiTheme="minorHAnsi" w:eastAsiaTheme="minorEastAsia" w:cstheme="minorBidi"/>
          <w:noProof/>
          <w:sz w:val="22"/>
          <w:szCs w:val="22"/>
          <w:lang w:eastAsia="pt-BR"/>
        </w:rPr>
      </w:pPr>
      <w:hyperlink w:history="1" w:anchor="_Toc57407180">
        <w:r w:rsidRPr="00A20C3C" w:rsidR="00AE799C">
          <w:rPr>
            <w:rStyle w:val="Hyperlink"/>
            <w:rFonts w:ascii="Arial" w:hAnsi="Arial" w:cs="Arial"/>
            <w:noProof/>
          </w:rPr>
          <w:t>Tabela 7: Resultado final do LBPH.</w:t>
        </w:r>
        <w:r w:rsidR="00AE799C">
          <w:rPr>
            <w:noProof/>
            <w:webHidden/>
          </w:rPr>
          <w:tab/>
        </w:r>
        <w:r w:rsidR="00AE799C">
          <w:rPr>
            <w:noProof/>
            <w:webHidden/>
          </w:rPr>
          <w:fldChar w:fldCharType="begin"/>
        </w:r>
        <w:r w:rsidR="00AE799C">
          <w:rPr>
            <w:noProof/>
            <w:webHidden/>
          </w:rPr>
          <w:instrText xml:space="preserve"> PAGEREF _Toc57407180 \h </w:instrText>
        </w:r>
        <w:r w:rsidR="00AE799C">
          <w:rPr>
            <w:noProof/>
            <w:webHidden/>
          </w:rPr>
        </w:r>
        <w:r w:rsidR="00AE799C">
          <w:rPr>
            <w:noProof/>
            <w:webHidden/>
          </w:rPr>
          <w:fldChar w:fldCharType="separate"/>
        </w:r>
        <w:r w:rsidR="005D087A">
          <w:rPr>
            <w:noProof/>
            <w:webHidden/>
          </w:rPr>
          <w:t>46</w:t>
        </w:r>
        <w:r w:rsidR="00AE799C">
          <w:rPr>
            <w:noProof/>
            <w:webHidden/>
          </w:rPr>
          <w:fldChar w:fldCharType="end"/>
        </w:r>
      </w:hyperlink>
    </w:p>
    <w:p w:rsidR="00FE06AF" w:rsidP="004A3DD9" w:rsidRDefault="00FE06AF" w14:paraId="646FF7A0" w14:textId="690F0593">
      <w:pPr>
        <w:jc w:val="center"/>
        <w:rPr>
          <w:rFonts w:ascii="Arial" w:hAnsi="Arial" w:cs="Arial"/>
          <w:b/>
          <w:bCs/>
        </w:rPr>
      </w:pPr>
      <w:r w:rsidRPr="00FE06AF">
        <w:rPr>
          <w:rFonts w:ascii="Arial" w:hAnsi="Arial" w:cs="Arial"/>
          <w:b/>
          <w:bCs/>
          <w:sz w:val="22"/>
          <w:szCs w:val="22"/>
        </w:rPr>
        <w:fldChar w:fldCharType="end"/>
      </w:r>
    </w:p>
    <w:p w:rsidRPr="00204E0A" w:rsidR="004B739F" w:rsidP="004A3DD9" w:rsidRDefault="00594268" w14:paraId="24035761" w14:textId="292ED57E">
      <w:pPr>
        <w:jc w:val="center"/>
      </w:pPr>
      <w:r w:rsidRPr="00A14865">
        <w:br w:type="page"/>
      </w:r>
      <w:bookmarkEnd w:id="1"/>
      <w:bookmarkEnd w:id="2"/>
      <w:r w:rsidRPr="004A3DD9">
        <w:rPr>
          <w:rFonts w:ascii="Arial" w:hAnsi="Arial" w:cs="Arial"/>
          <w:b/>
          <w:bCs/>
        </w:rPr>
        <w:t>LISTA DE ABREVIATURAS E SIGLAS</w:t>
      </w:r>
    </w:p>
    <w:p w:rsidRPr="00A14865" w:rsidR="004B739F" w:rsidRDefault="00594268" w14:paraId="2F3BED98" w14:textId="77777777">
      <w:pPr>
        <w:jc w:val="center"/>
        <w:rPr>
          <w:rFonts w:ascii="Arial" w:hAnsi="Arial" w:cs="Arial"/>
        </w:rPr>
      </w:pPr>
      <w:r w:rsidRPr="00A14865">
        <w:rPr>
          <w:rFonts w:ascii="Arial" w:hAnsi="Arial" w:cs="Arial"/>
        </w:rPr>
        <w:t xml:space="preserve"> </w:t>
      </w:r>
    </w:p>
    <w:p w:rsidRPr="00A14865" w:rsidR="004B739F" w:rsidRDefault="3A439FFC" w14:paraId="2916B364" w14:textId="6FA003C7">
      <w:pPr>
        <w:jc w:val="center"/>
        <w:rPr>
          <w:rFonts w:ascii="Arial" w:hAnsi="Arial" w:cs="Arial"/>
        </w:rPr>
      </w:pPr>
      <w:proofErr w:type="spellStart"/>
      <w:r w:rsidRPr="1E6BF4C0">
        <w:rPr>
          <w:rFonts w:ascii="Arial" w:hAnsi="Arial"/>
        </w:rPr>
        <w:t>Opencv</w:t>
      </w:r>
      <w:proofErr w:type="spellEnd"/>
      <w:r w:rsidRPr="1E6BF4C0">
        <w:rPr>
          <w:rFonts w:ascii="Arial" w:hAnsi="Arial"/>
        </w:rPr>
        <w:t xml:space="preserve"> - </w:t>
      </w:r>
      <w:r w:rsidRPr="00200F93">
        <w:rPr>
          <w:rFonts w:ascii="Arial" w:hAnsi="Arial" w:eastAsia="Arial" w:cs="Arial"/>
          <w:i/>
          <w:iCs/>
        </w:rPr>
        <w:t xml:space="preserve">Open </w:t>
      </w:r>
      <w:proofErr w:type="spellStart"/>
      <w:r w:rsidRPr="00200F93">
        <w:rPr>
          <w:rFonts w:ascii="Arial" w:hAnsi="Arial" w:eastAsia="Arial" w:cs="Arial"/>
          <w:i/>
          <w:iCs/>
        </w:rPr>
        <w:t>Source</w:t>
      </w:r>
      <w:proofErr w:type="spellEnd"/>
      <w:r w:rsidRPr="00200F93">
        <w:rPr>
          <w:rFonts w:ascii="Arial" w:hAnsi="Arial" w:eastAsia="Arial" w:cs="Arial"/>
          <w:i/>
          <w:iCs/>
        </w:rPr>
        <w:t xml:space="preserve"> Computer Vision Library</w:t>
      </w:r>
      <w:r w:rsidRPr="1E6BF4C0">
        <w:rPr>
          <w:rFonts w:ascii="Arial" w:hAnsi="Arial" w:eastAsia="Arial" w:cs="Arial"/>
        </w:rPr>
        <w:t>.</w:t>
      </w:r>
    </w:p>
    <w:p w:rsidRPr="00EC394F" w:rsidR="7EBF1817" w:rsidP="1E6BF4C0" w:rsidRDefault="7EBF1817" w14:paraId="34748864" w14:textId="16286129">
      <w:pPr>
        <w:jc w:val="center"/>
        <w:rPr>
          <w:rFonts w:ascii="Arial" w:hAnsi="Arial" w:eastAsia="Arial" w:cs="Arial"/>
          <w:lang w:val="en-US"/>
        </w:rPr>
      </w:pPr>
      <w:r w:rsidRPr="00EC394F">
        <w:rPr>
          <w:rFonts w:ascii="Arial" w:hAnsi="Arial" w:eastAsia="Arial" w:cs="Arial"/>
          <w:lang w:val="en-US"/>
        </w:rPr>
        <w:t xml:space="preserve">NSTC - </w:t>
      </w:r>
      <w:r w:rsidRPr="00EC394F">
        <w:rPr>
          <w:rFonts w:ascii="Arial" w:hAnsi="Arial" w:eastAsia="Arial" w:cs="Arial"/>
          <w:i/>
          <w:iCs/>
          <w:lang w:val="en-US"/>
        </w:rPr>
        <w:t>National Science and Technology Council</w:t>
      </w:r>
      <w:r w:rsidRPr="00EC394F">
        <w:rPr>
          <w:rFonts w:ascii="Arial" w:hAnsi="Arial" w:eastAsia="Arial" w:cs="Arial"/>
          <w:lang w:val="en-US"/>
        </w:rPr>
        <w:t>.</w:t>
      </w:r>
    </w:p>
    <w:p w:rsidR="6A92135B" w:rsidP="1E6BF4C0" w:rsidRDefault="6A92135B" w14:paraId="2B7616E2" w14:textId="10B0A16B">
      <w:pPr>
        <w:jc w:val="center"/>
        <w:rPr>
          <w:rFonts w:ascii="Arial" w:hAnsi="Arial" w:eastAsia="Arial" w:cs="Arial"/>
        </w:rPr>
      </w:pPr>
      <w:r w:rsidRPr="1E6BF4C0">
        <w:rPr>
          <w:rFonts w:ascii="Arial" w:hAnsi="Arial" w:eastAsia="Arial" w:cs="Arial"/>
        </w:rPr>
        <w:t>2D – Duas dimensões.</w:t>
      </w:r>
    </w:p>
    <w:p w:rsidRPr="00EC394F" w:rsidR="32B519C1" w:rsidP="1E6BF4C0" w:rsidRDefault="32B519C1" w14:paraId="5BC7A363" w14:textId="5A8470F6">
      <w:pPr>
        <w:jc w:val="center"/>
        <w:rPr>
          <w:rFonts w:ascii="Arial" w:hAnsi="Arial" w:eastAsia="Arial" w:cs="Arial"/>
        </w:rPr>
      </w:pPr>
      <w:r w:rsidRPr="1E6BF4C0">
        <w:rPr>
          <w:rFonts w:ascii="Arial" w:hAnsi="Arial" w:eastAsia="Arial" w:cs="Arial"/>
        </w:rPr>
        <w:t xml:space="preserve">PCA - </w:t>
      </w:r>
      <w:r w:rsidRPr="00200F93">
        <w:rPr>
          <w:rFonts w:ascii="Arial" w:hAnsi="Arial" w:eastAsia="Arial" w:cs="Arial"/>
          <w:i/>
          <w:iCs/>
        </w:rPr>
        <w:t>P</w:t>
      </w:r>
      <w:r w:rsidRPr="00EC394F">
        <w:rPr>
          <w:rFonts w:ascii="Arial" w:hAnsi="Arial" w:eastAsia="Arial" w:cs="Arial"/>
          <w:i/>
          <w:iCs/>
        </w:rPr>
        <w:t xml:space="preserve">rincipal </w:t>
      </w:r>
      <w:proofErr w:type="spellStart"/>
      <w:r w:rsidRPr="00EC394F">
        <w:rPr>
          <w:rFonts w:ascii="Arial" w:hAnsi="Arial" w:eastAsia="Arial" w:cs="Arial"/>
          <w:i/>
          <w:iCs/>
        </w:rPr>
        <w:t>Component</w:t>
      </w:r>
      <w:proofErr w:type="spellEnd"/>
      <w:r w:rsidRPr="00EC394F">
        <w:rPr>
          <w:rFonts w:ascii="Arial" w:hAnsi="Arial" w:eastAsia="Arial" w:cs="Arial"/>
          <w:i/>
          <w:iCs/>
        </w:rPr>
        <w:t xml:space="preserve"> </w:t>
      </w:r>
      <w:proofErr w:type="spellStart"/>
      <w:r w:rsidRPr="00EC394F">
        <w:rPr>
          <w:rFonts w:ascii="Arial" w:hAnsi="Arial" w:eastAsia="Arial" w:cs="Arial"/>
          <w:i/>
          <w:iCs/>
        </w:rPr>
        <w:t>Analysis</w:t>
      </w:r>
      <w:proofErr w:type="spellEnd"/>
      <w:r w:rsidRPr="00EC394F">
        <w:rPr>
          <w:rFonts w:ascii="Arial" w:hAnsi="Arial" w:eastAsia="Arial" w:cs="Arial"/>
        </w:rPr>
        <w:t>.</w:t>
      </w:r>
    </w:p>
    <w:p w:rsidRPr="00EC394F" w:rsidR="3F61ADCA" w:rsidP="1E6BF4C0" w:rsidRDefault="3F61ADCA" w14:paraId="504E01D7" w14:textId="554E7E65">
      <w:pPr>
        <w:jc w:val="center"/>
        <w:rPr>
          <w:rFonts w:ascii="Arial" w:hAnsi="Arial" w:eastAsia="Arial" w:cs="Arial"/>
        </w:rPr>
      </w:pPr>
      <w:r w:rsidRPr="00EC394F">
        <w:rPr>
          <w:rFonts w:ascii="Arial" w:hAnsi="Arial" w:eastAsia="Arial" w:cs="Arial"/>
        </w:rPr>
        <w:t>SINFIC - S</w:t>
      </w:r>
      <w:r w:rsidRPr="00EC394F">
        <w:rPr>
          <w:rFonts w:ascii="Arial" w:hAnsi="Arial" w:eastAsia="Arial" w:cs="Arial"/>
          <w:color w:val="222222"/>
        </w:rPr>
        <w:t>istema de Informação Industrial e Consultoria.</w:t>
      </w:r>
    </w:p>
    <w:p w:rsidRPr="00EC394F" w:rsidR="68710EFC" w:rsidP="1E6BF4C0" w:rsidRDefault="68710EFC" w14:paraId="546938DE" w14:textId="235F3D36">
      <w:pPr>
        <w:jc w:val="center"/>
        <w:rPr>
          <w:rFonts w:ascii="Arial" w:hAnsi="Arial" w:eastAsia="Arial" w:cs="Arial"/>
          <w:color w:val="222222"/>
        </w:rPr>
      </w:pPr>
      <w:r w:rsidRPr="00EC394F">
        <w:rPr>
          <w:rFonts w:ascii="Arial" w:hAnsi="Arial" w:eastAsia="Arial" w:cs="Arial"/>
          <w:color w:val="222222"/>
        </w:rPr>
        <w:t xml:space="preserve">FLDA - </w:t>
      </w:r>
      <w:r w:rsidRPr="00EC394F">
        <w:rPr>
          <w:rFonts w:ascii="Arial" w:hAnsi="Arial" w:eastAsia="Arial" w:cs="Arial"/>
          <w:i/>
          <w:iCs/>
          <w:color w:val="222222"/>
        </w:rPr>
        <w:t xml:space="preserve">Fisher Linear </w:t>
      </w:r>
      <w:proofErr w:type="spellStart"/>
      <w:r w:rsidRPr="00EC394F">
        <w:rPr>
          <w:rFonts w:ascii="Arial" w:hAnsi="Arial" w:eastAsia="Arial" w:cs="Arial"/>
          <w:i/>
          <w:iCs/>
          <w:color w:val="222222"/>
        </w:rPr>
        <w:t>Discrimination</w:t>
      </w:r>
      <w:proofErr w:type="spellEnd"/>
      <w:r w:rsidRPr="00EC394F">
        <w:rPr>
          <w:rFonts w:ascii="Arial" w:hAnsi="Arial" w:eastAsia="Arial" w:cs="Arial"/>
          <w:color w:val="222222"/>
        </w:rPr>
        <w:t>.</w:t>
      </w:r>
    </w:p>
    <w:p w:rsidRPr="00EC394F" w:rsidR="58E9A1E0" w:rsidP="1E6BF4C0" w:rsidRDefault="58E9A1E0" w14:paraId="0A51B81F" w14:textId="00BFCAA7">
      <w:pPr>
        <w:jc w:val="center"/>
        <w:rPr>
          <w:rFonts w:ascii="Arial" w:hAnsi="Arial" w:eastAsia="Arial" w:cs="Arial"/>
          <w:color w:val="222222"/>
        </w:rPr>
      </w:pPr>
      <w:r w:rsidRPr="0268AE1B">
        <w:rPr>
          <w:rFonts w:ascii="Arial" w:hAnsi="Arial" w:eastAsia="Arial" w:cs="Arial"/>
          <w:color w:val="222222"/>
        </w:rPr>
        <w:t>SGBD - Sistema de Gerenciamento de Banco de Dados.</w:t>
      </w:r>
    </w:p>
    <w:p w:rsidR="0BB6688E" w:rsidP="0268AE1B" w:rsidRDefault="1D9B459D" w14:paraId="24CA1274" w14:textId="4441BB60">
      <w:pPr>
        <w:jc w:val="center"/>
        <w:rPr>
          <w:rFonts w:ascii="Arial" w:hAnsi="Arial" w:eastAsia="Arial" w:cs="Arial"/>
          <w:color w:val="222222"/>
        </w:rPr>
      </w:pPr>
      <w:r w:rsidRPr="7398E423" w:rsidR="1D9B459D">
        <w:rPr>
          <w:rFonts w:ascii="Arial" w:hAnsi="Arial" w:eastAsia="Arial" w:cs="Arial"/>
          <w:color w:val="222222"/>
        </w:rPr>
        <w:t>LGPD – Lei Geral de Proteção de Dados.</w:t>
      </w:r>
    </w:p>
    <w:p w:rsidRPr="00EC394F" w:rsidR="1E6BF4C0" w:rsidP="1E6BF4C0" w:rsidRDefault="1E6BF4C0" w14:paraId="0EC5418D" w14:textId="68F40F0C">
      <w:pPr>
        <w:jc w:val="center"/>
        <w:rPr>
          <w:rFonts w:ascii="Arial" w:hAnsi="Arial" w:eastAsia="Arial" w:cs="Arial"/>
          <w:color w:val="222222"/>
        </w:rPr>
      </w:pPr>
    </w:p>
    <w:p w:rsidR="1E6BF4C0" w:rsidP="1E6BF4C0" w:rsidRDefault="1E6BF4C0" w14:paraId="38BB0F21" w14:textId="3B5CA805">
      <w:pPr>
        <w:jc w:val="center"/>
        <w:rPr>
          <w:rFonts w:ascii="Arial" w:hAnsi="Arial" w:eastAsia="Arial" w:cs="Arial"/>
        </w:rPr>
      </w:pPr>
    </w:p>
    <w:p w:rsidRPr="00A14865" w:rsidR="004B739F" w:rsidRDefault="004B739F" w14:paraId="66ECCEA1" w14:textId="77777777">
      <w:pPr>
        <w:jc w:val="center"/>
        <w:rPr>
          <w:rFonts w:ascii="Arial" w:hAnsi="Arial"/>
        </w:rPr>
      </w:pPr>
    </w:p>
    <w:p w:rsidRPr="00A14865" w:rsidR="004B739F" w:rsidRDefault="004B739F" w14:paraId="25BFE562" w14:textId="77777777">
      <w:pPr>
        <w:jc w:val="center"/>
        <w:rPr>
          <w:rFonts w:ascii="Arial" w:hAnsi="Arial"/>
        </w:rPr>
      </w:pPr>
    </w:p>
    <w:p w:rsidRPr="00A14865" w:rsidR="004B739F" w:rsidRDefault="004B739F" w14:paraId="4DCFB3D9" w14:textId="77777777">
      <w:pPr>
        <w:jc w:val="center"/>
        <w:rPr>
          <w:rFonts w:ascii="Arial" w:hAnsi="Arial"/>
        </w:rPr>
      </w:pPr>
    </w:p>
    <w:p w:rsidRPr="00A14865" w:rsidR="004B739F" w:rsidRDefault="004B739F" w14:paraId="34335E1B" w14:textId="77777777">
      <w:pPr>
        <w:jc w:val="center"/>
        <w:rPr>
          <w:rFonts w:ascii="Arial" w:hAnsi="Arial"/>
        </w:rPr>
      </w:pPr>
    </w:p>
    <w:p w:rsidRPr="00A14865" w:rsidR="004B739F" w:rsidRDefault="004B739F" w14:paraId="31ADF638" w14:textId="77777777">
      <w:pPr>
        <w:jc w:val="center"/>
        <w:rPr>
          <w:rFonts w:ascii="Arial" w:hAnsi="Arial"/>
        </w:rPr>
      </w:pPr>
    </w:p>
    <w:p w:rsidRPr="00A14865" w:rsidR="004B739F" w:rsidRDefault="004B739F" w14:paraId="79CB95F6" w14:textId="77777777">
      <w:pPr>
        <w:jc w:val="center"/>
        <w:rPr>
          <w:rFonts w:ascii="Arial" w:hAnsi="Arial"/>
        </w:rPr>
      </w:pPr>
    </w:p>
    <w:p w:rsidRPr="00A14865" w:rsidR="004B739F" w:rsidRDefault="004B739F" w14:paraId="1244F37C" w14:textId="77777777">
      <w:pPr>
        <w:jc w:val="center"/>
        <w:rPr>
          <w:rFonts w:ascii="Arial" w:hAnsi="Arial"/>
        </w:rPr>
      </w:pPr>
    </w:p>
    <w:p w:rsidRPr="00A14865" w:rsidR="004B739F" w:rsidRDefault="004B739F" w14:paraId="7A3D8BEC" w14:textId="77777777">
      <w:pPr>
        <w:jc w:val="center"/>
        <w:rPr>
          <w:rFonts w:ascii="Arial" w:hAnsi="Arial"/>
        </w:rPr>
      </w:pPr>
    </w:p>
    <w:p w:rsidRPr="00A14865" w:rsidR="004B739F" w:rsidRDefault="004B739F" w14:paraId="262DDF90" w14:textId="77777777">
      <w:pPr>
        <w:jc w:val="center"/>
        <w:rPr>
          <w:rFonts w:ascii="Arial" w:hAnsi="Arial"/>
        </w:rPr>
      </w:pPr>
    </w:p>
    <w:p w:rsidRPr="00A14865" w:rsidR="004B739F" w:rsidRDefault="004B739F" w14:paraId="48E6507C" w14:textId="77777777">
      <w:pPr>
        <w:jc w:val="center"/>
        <w:rPr>
          <w:rFonts w:ascii="Arial" w:hAnsi="Arial"/>
        </w:rPr>
      </w:pPr>
    </w:p>
    <w:p w:rsidRPr="00A14865" w:rsidR="004B739F" w:rsidRDefault="004B739F" w14:paraId="46AA6F3A" w14:textId="77777777">
      <w:pPr>
        <w:jc w:val="center"/>
        <w:rPr>
          <w:rFonts w:ascii="Arial" w:hAnsi="Arial"/>
        </w:rPr>
      </w:pPr>
    </w:p>
    <w:p w:rsidRPr="00A14865" w:rsidR="004B739F" w:rsidRDefault="004B739F" w14:paraId="1379D72B" w14:textId="77777777">
      <w:pPr>
        <w:jc w:val="center"/>
        <w:rPr>
          <w:rFonts w:ascii="Arial" w:hAnsi="Arial"/>
        </w:rPr>
      </w:pPr>
    </w:p>
    <w:p w:rsidRPr="00A14865" w:rsidR="004B739F" w:rsidRDefault="004B739F" w14:paraId="444050F5" w14:textId="77777777">
      <w:pPr>
        <w:jc w:val="center"/>
        <w:rPr>
          <w:rFonts w:ascii="Arial" w:hAnsi="Arial"/>
        </w:rPr>
      </w:pPr>
    </w:p>
    <w:p w:rsidRPr="00A14865" w:rsidR="004B739F" w:rsidP="00A1509F" w:rsidRDefault="004B739F" w14:paraId="5DE9E602" w14:textId="77777777">
      <w:pPr>
        <w:rPr>
          <w:rFonts w:ascii="Arial" w:hAnsi="Arial"/>
        </w:rPr>
      </w:pPr>
    </w:p>
    <w:p w:rsidR="00EC394F" w:rsidP="00A14865" w:rsidRDefault="00EC394F" w14:paraId="39D31C72" w14:textId="77777777">
      <w:pPr>
        <w:spacing w:after="0" w:line="360" w:lineRule="auto"/>
        <w:jc w:val="center"/>
        <w:rPr>
          <w:rFonts w:ascii="Arial" w:hAnsi="Arial" w:cs="Arial"/>
          <w:b/>
        </w:rPr>
      </w:pPr>
    </w:p>
    <w:p w:rsidRPr="00A14865" w:rsidR="004B739F" w:rsidP="00A14865" w:rsidRDefault="00594268" w14:paraId="053634D1" w14:textId="2590A9E9">
      <w:pPr>
        <w:spacing w:after="0" w:line="360" w:lineRule="auto"/>
        <w:jc w:val="center"/>
        <w:rPr>
          <w:rFonts w:ascii="Arial" w:hAnsi="Arial" w:cs="Arial"/>
          <w:b/>
        </w:rPr>
      </w:pPr>
      <w:r w:rsidRPr="00A14865">
        <w:rPr>
          <w:rFonts w:ascii="Arial" w:hAnsi="Arial" w:cs="Arial"/>
          <w:b/>
        </w:rPr>
        <w:t>SUMÁRIO</w:t>
      </w:r>
    </w:p>
    <w:sdt>
      <w:sdtPr>
        <w:rPr>
          <w:rFonts w:ascii="Arial" w:hAnsi="Arial" w:eastAsia="Times New Roman" w:cs="Arial"/>
          <w:color w:val="auto"/>
          <w:sz w:val="24"/>
          <w:szCs w:val="24"/>
          <w:lang w:eastAsia="zh-CN"/>
        </w:rPr>
        <w:id w:val="-1166558243"/>
        <w:docPartObj>
          <w:docPartGallery w:val="Table of Contents"/>
          <w:docPartUnique/>
        </w:docPartObj>
      </w:sdtPr>
      <w:sdtEndPr>
        <w:rPr>
          <w:b/>
          <w:bCs/>
        </w:rPr>
      </w:sdtEndPr>
      <w:sdtContent>
        <w:p w:rsidRPr="00DD62EE" w:rsidR="004638B7" w:rsidP="6C3C7A3F" w:rsidRDefault="004638B7" w14:paraId="409E5CEE" w14:textId="21AC3915">
          <w:pPr>
            <w:pStyle w:val="TOCHeading"/>
            <w:numPr>
              <w:ilvl w:val="0"/>
              <w:numId w:val="0"/>
            </w:numPr>
            <w:rPr>
              <w:rFonts w:ascii="Arial" w:hAnsi="Arial" w:eastAsia="Arial" w:cs="Arial"/>
              <w:b/>
              <w:bCs/>
              <w:color w:val="auto"/>
              <w:sz w:val="24"/>
              <w:szCs w:val="24"/>
            </w:rPr>
          </w:pPr>
        </w:p>
        <w:p w:rsidRPr="00AE799C" w:rsidR="00AE799C" w:rsidRDefault="004638B7" w14:paraId="66D5EBAA" w14:textId="123F2FDF">
          <w:pPr>
            <w:pStyle w:val="TOC1"/>
            <w:tabs>
              <w:tab w:val="left" w:pos="480"/>
              <w:tab w:val="right" w:leader="dot" w:pos="9061"/>
            </w:tabs>
            <w:rPr>
              <w:rFonts w:ascii="Arial" w:hAnsi="Arial" w:cs="Arial" w:eastAsiaTheme="minorEastAsia"/>
              <w:b w:val="0"/>
              <w:bCs w:val="0"/>
              <w:caps w:val="0"/>
              <w:noProof/>
              <w:sz w:val="24"/>
              <w:szCs w:val="24"/>
              <w:lang w:eastAsia="pt-BR"/>
            </w:rPr>
          </w:pPr>
          <w:r w:rsidRPr="00AE799C">
            <w:rPr>
              <w:rFonts w:ascii="Arial" w:hAnsi="Arial" w:cs="Arial"/>
              <w:sz w:val="24"/>
              <w:szCs w:val="24"/>
            </w:rPr>
            <w:fldChar w:fldCharType="begin"/>
          </w:r>
          <w:r w:rsidRPr="00AE799C">
            <w:rPr>
              <w:rFonts w:ascii="Arial" w:hAnsi="Arial" w:cs="Arial"/>
              <w:sz w:val="24"/>
              <w:szCs w:val="24"/>
            </w:rPr>
            <w:instrText xml:space="preserve"> TOC \o "1-3" \h \z \u </w:instrText>
          </w:r>
          <w:r w:rsidRPr="00AE799C">
            <w:rPr>
              <w:rFonts w:ascii="Arial" w:hAnsi="Arial" w:cs="Arial"/>
              <w:sz w:val="24"/>
              <w:szCs w:val="24"/>
            </w:rPr>
            <w:fldChar w:fldCharType="separate"/>
          </w:r>
          <w:hyperlink w:history="1" w:anchor="_Toc57407122">
            <w:r w:rsidRPr="00AE799C" w:rsidR="00AE799C">
              <w:rPr>
                <w:rStyle w:val="Hyperlink"/>
                <w:rFonts w:ascii="Arial" w:hAnsi="Arial" w:cs="Arial"/>
                <w:noProof/>
                <w:sz w:val="24"/>
                <w:szCs w:val="24"/>
              </w:rPr>
              <w:t>1</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cs="Arial"/>
                <w:noProof/>
                <w:sz w:val="24"/>
                <w:szCs w:val="24"/>
              </w:rPr>
              <w:t>INTRODUÇÃO</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_Toc57407122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13</w:t>
            </w:r>
            <w:r w:rsidRPr="00AE799C" w:rsidR="00AE799C">
              <w:rPr>
                <w:rFonts w:ascii="Arial" w:hAnsi="Arial" w:cs="Arial"/>
                <w:noProof/>
                <w:webHidden/>
                <w:sz w:val="24"/>
                <w:szCs w:val="24"/>
              </w:rPr>
              <w:fldChar w:fldCharType="end"/>
            </w:r>
          </w:hyperlink>
        </w:p>
        <w:p w:rsidRPr="00AE799C" w:rsidR="00AE799C" w:rsidRDefault="00417CDE" w14:paraId="37BECFBF" w14:textId="600A7E68">
          <w:pPr>
            <w:pStyle w:val="TOC1"/>
            <w:tabs>
              <w:tab w:val="left" w:pos="480"/>
              <w:tab w:val="right" w:leader="dot" w:pos="9061"/>
            </w:tabs>
            <w:rPr>
              <w:rFonts w:ascii="Arial" w:hAnsi="Arial" w:cs="Arial" w:eastAsiaTheme="minorEastAsia"/>
              <w:b w:val="0"/>
              <w:bCs w:val="0"/>
              <w:caps w:val="0"/>
              <w:noProof/>
              <w:sz w:val="24"/>
              <w:szCs w:val="24"/>
              <w:lang w:eastAsia="pt-BR"/>
            </w:rPr>
          </w:pPr>
          <w:hyperlink w:history="1" w:anchor="_Toc57407123">
            <w:r w:rsidRPr="00AE799C" w:rsidR="00AE799C">
              <w:rPr>
                <w:rStyle w:val="Hyperlink"/>
                <w:rFonts w:ascii="Arial" w:hAnsi="Arial" w:cs="Arial"/>
                <w:noProof/>
                <w:sz w:val="24"/>
                <w:szCs w:val="24"/>
              </w:rPr>
              <w:t>2</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eastAsia="Arial" w:cs="Arial"/>
                <w:noProof/>
                <w:sz w:val="24"/>
                <w:szCs w:val="24"/>
              </w:rPr>
              <w:t>ALGORITMOS DE RECONHECIMENTO FACIAL</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_Toc57407123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15</w:t>
            </w:r>
            <w:r w:rsidRPr="00AE799C" w:rsidR="00AE799C">
              <w:rPr>
                <w:rFonts w:ascii="Arial" w:hAnsi="Arial" w:cs="Arial"/>
                <w:noProof/>
                <w:webHidden/>
                <w:sz w:val="24"/>
                <w:szCs w:val="24"/>
              </w:rPr>
              <w:fldChar w:fldCharType="end"/>
            </w:r>
          </w:hyperlink>
        </w:p>
        <w:p w:rsidRPr="00AE799C" w:rsidR="00AE799C" w:rsidRDefault="00417CDE" w14:paraId="2E3496F3" w14:textId="5635E66F">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24">
            <w:r w:rsidRPr="00AE799C" w:rsidR="00AE799C">
              <w:rPr>
                <w:rStyle w:val="Hyperlink"/>
                <w:rFonts w:ascii="Arial" w:hAnsi="Arial" w:cs="Arial"/>
                <w:noProof/>
                <w:sz w:val="24"/>
                <w:szCs w:val="24"/>
              </w:rPr>
              <w:t>2.1</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cs="Arial"/>
                <w:noProof/>
                <w:sz w:val="24"/>
                <w:szCs w:val="24"/>
              </w:rPr>
              <w:t>Introdução ao Capítulo</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_Toc57407124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15</w:t>
            </w:r>
            <w:r w:rsidRPr="00AE799C" w:rsidR="00AE799C">
              <w:rPr>
                <w:rFonts w:ascii="Arial" w:hAnsi="Arial" w:cs="Arial"/>
                <w:noProof/>
                <w:webHidden/>
                <w:sz w:val="24"/>
                <w:szCs w:val="24"/>
              </w:rPr>
              <w:fldChar w:fldCharType="end"/>
            </w:r>
          </w:hyperlink>
        </w:p>
        <w:p w:rsidRPr="00AE799C" w:rsidR="00AE799C" w:rsidRDefault="00417CDE" w14:paraId="328FA379" w14:textId="6A3F7FB4">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25">
            <w:r w:rsidRPr="00AE799C" w:rsidR="00AE799C">
              <w:rPr>
                <w:rStyle w:val="Hyperlink"/>
                <w:rFonts w:ascii="Arial" w:hAnsi="Arial" w:eastAsia="Arial" w:cs="Arial"/>
                <w:noProof/>
                <w:sz w:val="24"/>
                <w:szCs w:val="24"/>
                <w:lang w:val="en"/>
              </w:rPr>
              <w:t>2.2</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cs="Arial"/>
                <w:noProof/>
                <w:sz w:val="24"/>
                <w:szCs w:val="24"/>
              </w:rPr>
              <w:t>P</w:t>
            </w:r>
            <w:r w:rsidRPr="00AE799C" w:rsidR="00AE799C">
              <w:rPr>
                <w:rStyle w:val="Hyperlink"/>
                <w:rFonts w:ascii="Arial" w:hAnsi="Arial" w:cs="Arial"/>
                <w:noProof/>
                <w:sz w:val="24"/>
                <w:szCs w:val="24"/>
                <w:lang w:val="en"/>
              </w:rPr>
              <w:t>rincipal Component Analysis (PCA)</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_Toc57407125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15</w:t>
            </w:r>
            <w:r w:rsidRPr="00AE799C" w:rsidR="00AE799C">
              <w:rPr>
                <w:rFonts w:ascii="Arial" w:hAnsi="Arial" w:cs="Arial"/>
                <w:noProof/>
                <w:webHidden/>
                <w:sz w:val="24"/>
                <w:szCs w:val="24"/>
              </w:rPr>
              <w:fldChar w:fldCharType="end"/>
            </w:r>
          </w:hyperlink>
        </w:p>
        <w:p w:rsidRPr="00AE799C" w:rsidR="00AE799C" w:rsidRDefault="00417CDE" w14:paraId="4B7F1F77" w14:textId="73205D33">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26">
            <w:r w:rsidRPr="00AE799C" w:rsidR="00AE799C">
              <w:rPr>
                <w:rStyle w:val="Hyperlink"/>
                <w:rFonts w:ascii="Arial" w:hAnsi="Arial" w:cs="Arial"/>
                <w:noProof/>
                <w:sz w:val="24"/>
                <w:szCs w:val="24"/>
              </w:rPr>
              <w:t>2.3</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cs="Arial"/>
                <w:noProof/>
                <w:sz w:val="24"/>
                <w:szCs w:val="24"/>
              </w:rPr>
              <w:t>EigenFace</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_Toc57407126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15</w:t>
            </w:r>
            <w:r w:rsidRPr="00AE799C" w:rsidR="00AE799C">
              <w:rPr>
                <w:rFonts w:ascii="Arial" w:hAnsi="Arial" w:cs="Arial"/>
                <w:noProof/>
                <w:webHidden/>
                <w:sz w:val="24"/>
                <w:szCs w:val="24"/>
              </w:rPr>
              <w:fldChar w:fldCharType="end"/>
            </w:r>
          </w:hyperlink>
        </w:p>
        <w:p w:rsidRPr="00AE799C" w:rsidR="00AE799C" w:rsidRDefault="00417CDE" w14:paraId="66E6EF25" w14:textId="2F20A486">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27">
            <w:r w:rsidRPr="00AE799C" w:rsidR="00AE799C">
              <w:rPr>
                <w:rStyle w:val="Hyperlink"/>
                <w:rFonts w:ascii="Arial" w:hAnsi="Arial" w:cs="Arial"/>
                <w:noProof/>
                <w:sz w:val="24"/>
                <w:szCs w:val="24"/>
              </w:rPr>
              <w:t>2.4</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cs="Arial"/>
                <w:noProof/>
                <w:sz w:val="24"/>
                <w:szCs w:val="24"/>
              </w:rPr>
              <w:t>Fisherface</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_Toc57407127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18</w:t>
            </w:r>
            <w:r w:rsidRPr="00AE799C" w:rsidR="00AE799C">
              <w:rPr>
                <w:rFonts w:ascii="Arial" w:hAnsi="Arial" w:cs="Arial"/>
                <w:noProof/>
                <w:webHidden/>
                <w:sz w:val="24"/>
                <w:szCs w:val="24"/>
              </w:rPr>
              <w:fldChar w:fldCharType="end"/>
            </w:r>
          </w:hyperlink>
        </w:p>
        <w:p w:rsidRPr="00AE799C" w:rsidR="00AE799C" w:rsidRDefault="00417CDE" w14:paraId="44715341" w14:textId="4F8A5534">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28">
            <w:r w:rsidRPr="00AE799C" w:rsidR="00AE799C">
              <w:rPr>
                <w:rStyle w:val="Hyperlink"/>
                <w:rFonts w:ascii="Arial" w:hAnsi="Arial" w:cs="Arial"/>
                <w:noProof/>
                <w:sz w:val="24"/>
                <w:szCs w:val="24"/>
              </w:rPr>
              <w:t>2.5</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cs="Arial"/>
                <w:noProof/>
                <w:sz w:val="24"/>
                <w:szCs w:val="24"/>
              </w:rPr>
              <w:t>LBPH</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_Toc57407128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20</w:t>
            </w:r>
            <w:r w:rsidRPr="00AE799C" w:rsidR="00AE799C">
              <w:rPr>
                <w:rFonts w:ascii="Arial" w:hAnsi="Arial" w:cs="Arial"/>
                <w:noProof/>
                <w:webHidden/>
                <w:sz w:val="24"/>
                <w:szCs w:val="24"/>
              </w:rPr>
              <w:fldChar w:fldCharType="end"/>
            </w:r>
          </w:hyperlink>
        </w:p>
        <w:p w:rsidRPr="00AE799C" w:rsidR="00AE799C" w:rsidRDefault="00417CDE" w14:paraId="4A93C545" w14:textId="017247B4">
          <w:pPr>
            <w:pStyle w:val="TOC1"/>
            <w:tabs>
              <w:tab w:val="left" w:pos="480"/>
              <w:tab w:val="right" w:leader="dot" w:pos="9061"/>
            </w:tabs>
            <w:rPr>
              <w:rFonts w:ascii="Arial" w:hAnsi="Arial" w:cs="Arial" w:eastAsiaTheme="minorEastAsia"/>
              <w:b w:val="0"/>
              <w:bCs w:val="0"/>
              <w:caps w:val="0"/>
              <w:noProof/>
              <w:sz w:val="24"/>
              <w:szCs w:val="24"/>
              <w:lang w:eastAsia="pt-BR"/>
            </w:rPr>
          </w:pPr>
          <w:hyperlink w:history="1" w:anchor="_Toc57407129">
            <w:r w:rsidRPr="00AE799C" w:rsidR="00AE799C">
              <w:rPr>
                <w:rStyle w:val="Hyperlink"/>
                <w:rFonts w:ascii="Arial" w:hAnsi="Arial" w:eastAsia="Arial" w:cs="Arial"/>
                <w:noProof/>
                <w:sz w:val="24"/>
                <w:szCs w:val="24"/>
              </w:rPr>
              <w:t>3</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eastAsia="Arial" w:cs="Arial"/>
                <w:noProof/>
                <w:sz w:val="24"/>
                <w:szCs w:val="24"/>
              </w:rPr>
              <w:t>BANCO DE DADOS</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_Toc57407129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24</w:t>
            </w:r>
            <w:r w:rsidRPr="00AE799C" w:rsidR="00AE799C">
              <w:rPr>
                <w:rFonts w:ascii="Arial" w:hAnsi="Arial" w:cs="Arial"/>
                <w:noProof/>
                <w:webHidden/>
                <w:sz w:val="24"/>
                <w:szCs w:val="24"/>
              </w:rPr>
              <w:fldChar w:fldCharType="end"/>
            </w:r>
          </w:hyperlink>
        </w:p>
        <w:p w:rsidRPr="00AE799C" w:rsidR="00AE799C" w:rsidRDefault="00417CDE" w14:paraId="2203CE0C" w14:textId="57A021AC">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30">
            <w:r w:rsidRPr="00AE799C" w:rsidR="00AE799C">
              <w:rPr>
                <w:rStyle w:val="Hyperlink"/>
                <w:rFonts w:ascii="Arial" w:hAnsi="Arial" w:cs="Arial"/>
                <w:noProof/>
                <w:sz w:val="24"/>
                <w:szCs w:val="24"/>
              </w:rPr>
              <w:t>3.1</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eastAsia="Arial" w:cs="Arial"/>
                <w:noProof/>
                <w:sz w:val="24"/>
                <w:szCs w:val="24"/>
              </w:rPr>
              <w:t>Introdução a banco de dados</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_Toc57407130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24</w:t>
            </w:r>
            <w:r w:rsidRPr="00AE799C" w:rsidR="00AE799C">
              <w:rPr>
                <w:rFonts w:ascii="Arial" w:hAnsi="Arial" w:cs="Arial"/>
                <w:noProof/>
                <w:webHidden/>
                <w:sz w:val="24"/>
                <w:szCs w:val="24"/>
              </w:rPr>
              <w:fldChar w:fldCharType="end"/>
            </w:r>
          </w:hyperlink>
        </w:p>
        <w:p w:rsidRPr="00AE799C" w:rsidR="00AE799C" w:rsidRDefault="00417CDE" w14:paraId="07045E02" w14:textId="59A32795">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31">
            <w:r w:rsidRPr="00AE799C" w:rsidR="00AE799C">
              <w:rPr>
                <w:rStyle w:val="Hyperlink"/>
                <w:rFonts w:ascii="Arial" w:hAnsi="Arial" w:cs="Arial"/>
                <w:noProof/>
                <w:sz w:val="24"/>
                <w:szCs w:val="24"/>
              </w:rPr>
              <w:t>3.2</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eastAsia="Arial" w:cs="Arial"/>
                <w:noProof/>
                <w:sz w:val="24"/>
                <w:szCs w:val="24"/>
              </w:rPr>
              <w:t>Estrutura</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_Toc57407131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24</w:t>
            </w:r>
            <w:r w:rsidRPr="00AE799C" w:rsidR="00AE799C">
              <w:rPr>
                <w:rFonts w:ascii="Arial" w:hAnsi="Arial" w:cs="Arial"/>
                <w:noProof/>
                <w:webHidden/>
                <w:sz w:val="24"/>
                <w:szCs w:val="24"/>
              </w:rPr>
              <w:fldChar w:fldCharType="end"/>
            </w:r>
          </w:hyperlink>
        </w:p>
        <w:p w:rsidRPr="00AE799C" w:rsidR="00AE799C" w:rsidRDefault="00417CDE" w14:paraId="4D971651" w14:textId="1D3B7764">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32">
            <w:r w:rsidRPr="00AE799C" w:rsidR="00AE799C">
              <w:rPr>
                <w:rStyle w:val="Hyperlink"/>
                <w:rFonts w:ascii="Arial" w:hAnsi="Arial" w:cs="Arial"/>
                <w:noProof/>
                <w:sz w:val="24"/>
                <w:szCs w:val="24"/>
              </w:rPr>
              <w:t>3.3</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eastAsia="Arial" w:cs="Arial"/>
                <w:noProof/>
                <w:sz w:val="24"/>
                <w:szCs w:val="24"/>
              </w:rPr>
              <w:t>Gerenciamento do banco</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_Toc57407132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26</w:t>
            </w:r>
            <w:r w:rsidRPr="00AE799C" w:rsidR="00AE799C">
              <w:rPr>
                <w:rFonts w:ascii="Arial" w:hAnsi="Arial" w:cs="Arial"/>
                <w:noProof/>
                <w:webHidden/>
                <w:sz w:val="24"/>
                <w:szCs w:val="24"/>
              </w:rPr>
              <w:fldChar w:fldCharType="end"/>
            </w:r>
          </w:hyperlink>
        </w:p>
        <w:p w:rsidRPr="00AE799C" w:rsidR="00AE799C" w:rsidRDefault="00417CDE" w14:paraId="384005FB" w14:textId="33B9F2C4">
          <w:pPr>
            <w:pStyle w:val="TOC1"/>
            <w:tabs>
              <w:tab w:val="left" w:pos="480"/>
              <w:tab w:val="right" w:leader="dot" w:pos="9061"/>
            </w:tabs>
            <w:rPr>
              <w:rFonts w:ascii="Arial" w:hAnsi="Arial" w:cs="Arial" w:eastAsiaTheme="minorEastAsia"/>
              <w:b w:val="0"/>
              <w:bCs w:val="0"/>
              <w:caps w:val="0"/>
              <w:noProof/>
              <w:sz w:val="24"/>
              <w:szCs w:val="24"/>
              <w:lang w:eastAsia="pt-BR"/>
            </w:rPr>
          </w:pPr>
          <w:hyperlink w:history="1" w:anchor="_Toc57407133">
            <w:r w:rsidRPr="00AE799C" w:rsidR="00AE799C">
              <w:rPr>
                <w:rStyle w:val="Hyperlink"/>
                <w:rFonts w:ascii="Arial" w:hAnsi="Arial" w:eastAsia="Arial" w:cs="Arial"/>
                <w:noProof/>
                <w:sz w:val="24"/>
                <w:szCs w:val="24"/>
              </w:rPr>
              <w:t>4</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eastAsia="Arial" w:cs="Arial"/>
                <w:noProof/>
                <w:sz w:val="24"/>
                <w:szCs w:val="24"/>
              </w:rPr>
              <w:t xml:space="preserve">FERRAMENTA DE CONTROLE DE DADOS EM </w:t>
            </w:r>
            <w:r w:rsidRPr="00AE799C" w:rsidR="00AE799C">
              <w:rPr>
                <w:rStyle w:val="Hyperlink"/>
                <w:rFonts w:ascii="Arial" w:hAnsi="Arial" w:eastAsia="Arial" w:cs="Arial"/>
                <w:i/>
                <w:iCs/>
                <w:noProof/>
                <w:sz w:val="24"/>
                <w:szCs w:val="24"/>
              </w:rPr>
              <w:t>MICROSOFT CSHARP</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_Toc57407133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27</w:t>
            </w:r>
            <w:r w:rsidRPr="00AE799C" w:rsidR="00AE799C">
              <w:rPr>
                <w:rFonts w:ascii="Arial" w:hAnsi="Arial" w:cs="Arial"/>
                <w:noProof/>
                <w:webHidden/>
                <w:sz w:val="24"/>
                <w:szCs w:val="24"/>
              </w:rPr>
              <w:fldChar w:fldCharType="end"/>
            </w:r>
          </w:hyperlink>
        </w:p>
        <w:p w:rsidRPr="00AE799C" w:rsidR="00AE799C" w:rsidRDefault="00417CDE" w14:paraId="0B323EE3" w14:textId="31AF2138">
          <w:pPr>
            <w:pStyle w:val="TOC1"/>
            <w:tabs>
              <w:tab w:val="left" w:pos="480"/>
              <w:tab w:val="right" w:leader="dot" w:pos="9061"/>
            </w:tabs>
            <w:rPr>
              <w:rFonts w:ascii="Arial" w:hAnsi="Arial" w:cs="Arial" w:eastAsiaTheme="minorEastAsia"/>
              <w:b w:val="0"/>
              <w:bCs w:val="0"/>
              <w:caps w:val="0"/>
              <w:noProof/>
              <w:sz w:val="24"/>
              <w:szCs w:val="24"/>
              <w:lang w:eastAsia="pt-BR"/>
            </w:rPr>
          </w:pPr>
          <w:hyperlink w:history="1" w:anchor="_Toc57407134">
            <w:r w:rsidRPr="00AE799C" w:rsidR="00AE799C">
              <w:rPr>
                <w:rStyle w:val="Hyperlink"/>
                <w:rFonts w:ascii="Arial" w:hAnsi="Arial" w:eastAsia="Arial" w:cs="Arial"/>
                <w:noProof/>
                <w:sz w:val="24"/>
                <w:szCs w:val="24"/>
              </w:rPr>
              <w:t>5</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eastAsia="Arial" w:cs="Arial"/>
                <w:noProof/>
                <w:sz w:val="24"/>
                <w:szCs w:val="24"/>
              </w:rPr>
              <w:t>FERRAMENTA PARA VERIFICAÇÃO DE PRESENÇA EM PYTHON</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_Toc57407134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30</w:t>
            </w:r>
            <w:r w:rsidRPr="00AE799C" w:rsidR="00AE799C">
              <w:rPr>
                <w:rFonts w:ascii="Arial" w:hAnsi="Arial" w:cs="Arial"/>
                <w:noProof/>
                <w:webHidden/>
                <w:sz w:val="24"/>
                <w:szCs w:val="24"/>
              </w:rPr>
              <w:fldChar w:fldCharType="end"/>
            </w:r>
          </w:hyperlink>
        </w:p>
        <w:p w:rsidRPr="00AE799C" w:rsidR="00AE799C" w:rsidRDefault="00417CDE" w14:paraId="21A32FA2" w14:textId="04D4D7A6">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35">
            <w:r w:rsidRPr="00AE799C" w:rsidR="00AE799C">
              <w:rPr>
                <w:rStyle w:val="Hyperlink"/>
                <w:rFonts w:ascii="Arial" w:hAnsi="Arial" w:cs="Arial"/>
                <w:noProof/>
                <w:sz w:val="24"/>
                <w:szCs w:val="24"/>
              </w:rPr>
              <w:t>5.1</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cs="Arial"/>
                <w:noProof/>
                <w:sz w:val="24"/>
                <w:szCs w:val="24"/>
              </w:rPr>
              <w:t>Etapas para reconhecimento facial</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_Toc57407135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30</w:t>
            </w:r>
            <w:r w:rsidRPr="00AE799C" w:rsidR="00AE799C">
              <w:rPr>
                <w:rFonts w:ascii="Arial" w:hAnsi="Arial" w:cs="Arial"/>
                <w:noProof/>
                <w:webHidden/>
                <w:sz w:val="24"/>
                <w:szCs w:val="24"/>
              </w:rPr>
              <w:fldChar w:fldCharType="end"/>
            </w:r>
          </w:hyperlink>
        </w:p>
        <w:p w:rsidRPr="00AE799C" w:rsidR="00AE799C" w:rsidRDefault="00417CDE" w14:paraId="0C6710ED" w14:textId="61BD48DD">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36">
            <w:r w:rsidRPr="00AE799C" w:rsidR="00AE799C">
              <w:rPr>
                <w:rStyle w:val="Hyperlink"/>
                <w:rFonts w:ascii="Arial" w:hAnsi="Arial" w:cs="Arial"/>
                <w:noProof/>
                <w:sz w:val="24"/>
                <w:szCs w:val="24"/>
              </w:rPr>
              <w:t>5.2</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cs="Arial"/>
                <w:noProof/>
                <w:sz w:val="24"/>
                <w:szCs w:val="24"/>
              </w:rPr>
              <w:t>Desenvolvimento do Aplicativo</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_Toc57407136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30</w:t>
            </w:r>
            <w:r w:rsidRPr="00AE799C" w:rsidR="00AE799C">
              <w:rPr>
                <w:rFonts w:ascii="Arial" w:hAnsi="Arial" w:cs="Arial"/>
                <w:noProof/>
                <w:webHidden/>
                <w:sz w:val="24"/>
                <w:szCs w:val="24"/>
              </w:rPr>
              <w:fldChar w:fldCharType="end"/>
            </w:r>
          </w:hyperlink>
        </w:p>
        <w:p w:rsidRPr="00AE799C" w:rsidR="00AE799C" w:rsidRDefault="00417CDE" w14:paraId="69011AFA" w14:textId="01CD3821">
          <w:pPr>
            <w:pStyle w:val="TOC3"/>
            <w:tabs>
              <w:tab w:val="left" w:pos="1200"/>
              <w:tab w:val="right" w:leader="dot" w:pos="9061"/>
            </w:tabs>
            <w:rPr>
              <w:rFonts w:ascii="Arial" w:hAnsi="Arial" w:cs="Arial" w:eastAsiaTheme="minorEastAsia"/>
              <w:i w:val="0"/>
              <w:iCs w:val="0"/>
              <w:noProof/>
              <w:sz w:val="24"/>
              <w:szCs w:val="24"/>
              <w:lang w:eastAsia="pt-BR"/>
            </w:rPr>
          </w:pPr>
          <w:hyperlink w:history="1" w:anchor="_Toc57407137">
            <w:r w:rsidRPr="00AE799C" w:rsidR="00AE799C">
              <w:rPr>
                <w:rStyle w:val="Hyperlink"/>
                <w:rFonts w:ascii="Arial" w:hAnsi="Arial" w:cs="Arial"/>
                <w:noProof/>
                <w:sz w:val="24"/>
                <w:szCs w:val="24"/>
              </w:rPr>
              <w:t>5.2.1</w:t>
            </w:r>
            <w:r w:rsidRPr="00AE799C" w:rsidR="00AE799C">
              <w:rPr>
                <w:rFonts w:ascii="Arial" w:hAnsi="Arial" w:cs="Arial" w:eastAsiaTheme="minorEastAsia"/>
                <w:i w:val="0"/>
                <w:iCs w:val="0"/>
                <w:noProof/>
                <w:sz w:val="24"/>
                <w:szCs w:val="24"/>
                <w:lang w:eastAsia="pt-BR"/>
              </w:rPr>
              <w:tab/>
            </w:r>
            <w:r w:rsidRPr="00AE799C" w:rsidR="00AE799C">
              <w:rPr>
                <w:rStyle w:val="Hyperlink"/>
                <w:rFonts w:ascii="Arial" w:hAnsi="Arial" w:cs="Arial"/>
                <w:noProof/>
                <w:sz w:val="24"/>
                <w:szCs w:val="24"/>
              </w:rPr>
              <w:t>Função Capturar</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_Toc57407137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31</w:t>
            </w:r>
            <w:r w:rsidRPr="00AE799C" w:rsidR="00AE799C">
              <w:rPr>
                <w:rFonts w:ascii="Arial" w:hAnsi="Arial" w:cs="Arial"/>
                <w:noProof/>
                <w:webHidden/>
                <w:sz w:val="24"/>
                <w:szCs w:val="24"/>
              </w:rPr>
              <w:fldChar w:fldCharType="end"/>
            </w:r>
          </w:hyperlink>
        </w:p>
        <w:p w:rsidRPr="00AE799C" w:rsidR="00AE799C" w:rsidRDefault="00417CDE" w14:paraId="6A74E294" w14:textId="41B86457">
          <w:pPr>
            <w:pStyle w:val="TOC3"/>
            <w:tabs>
              <w:tab w:val="left" w:pos="1200"/>
              <w:tab w:val="right" w:leader="dot" w:pos="9061"/>
            </w:tabs>
            <w:rPr>
              <w:rFonts w:ascii="Arial" w:hAnsi="Arial" w:cs="Arial" w:eastAsiaTheme="minorEastAsia"/>
              <w:i w:val="0"/>
              <w:iCs w:val="0"/>
              <w:noProof/>
              <w:sz w:val="24"/>
              <w:szCs w:val="24"/>
              <w:lang w:eastAsia="pt-BR"/>
            </w:rPr>
          </w:pPr>
          <w:hyperlink w:history="1" w:anchor="_Toc57407138">
            <w:r w:rsidRPr="00AE799C" w:rsidR="00AE799C">
              <w:rPr>
                <w:rStyle w:val="Hyperlink"/>
                <w:rFonts w:ascii="Arial" w:hAnsi="Arial" w:cs="Arial"/>
                <w:noProof/>
                <w:sz w:val="24"/>
                <w:szCs w:val="24"/>
              </w:rPr>
              <w:t>5.2.2</w:t>
            </w:r>
            <w:r w:rsidRPr="00AE799C" w:rsidR="00AE799C">
              <w:rPr>
                <w:rFonts w:ascii="Arial" w:hAnsi="Arial" w:cs="Arial" w:eastAsiaTheme="minorEastAsia"/>
                <w:i w:val="0"/>
                <w:iCs w:val="0"/>
                <w:noProof/>
                <w:sz w:val="24"/>
                <w:szCs w:val="24"/>
                <w:lang w:eastAsia="pt-BR"/>
              </w:rPr>
              <w:tab/>
            </w:r>
            <w:r w:rsidRPr="00AE799C" w:rsidR="00AE799C">
              <w:rPr>
                <w:rStyle w:val="Hyperlink"/>
                <w:rFonts w:ascii="Arial" w:hAnsi="Arial" w:cs="Arial"/>
                <w:noProof/>
                <w:sz w:val="24"/>
                <w:szCs w:val="24"/>
              </w:rPr>
              <w:t>Função Treinar</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_Toc57407138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34</w:t>
            </w:r>
            <w:r w:rsidRPr="00AE799C" w:rsidR="00AE799C">
              <w:rPr>
                <w:rFonts w:ascii="Arial" w:hAnsi="Arial" w:cs="Arial"/>
                <w:noProof/>
                <w:webHidden/>
                <w:sz w:val="24"/>
                <w:szCs w:val="24"/>
              </w:rPr>
              <w:fldChar w:fldCharType="end"/>
            </w:r>
          </w:hyperlink>
        </w:p>
        <w:p w:rsidRPr="00AE799C" w:rsidR="00AE799C" w:rsidRDefault="00417CDE" w14:paraId="212527FA" w14:textId="204B1F30">
          <w:pPr>
            <w:pStyle w:val="TOC3"/>
            <w:tabs>
              <w:tab w:val="left" w:pos="1200"/>
              <w:tab w:val="right" w:leader="dot" w:pos="9061"/>
            </w:tabs>
            <w:rPr>
              <w:rFonts w:ascii="Arial" w:hAnsi="Arial" w:cs="Arial" w:eastAsiaTheme="minorEastAsia"/>
              <w:i w:val="0"/>
              <w:iCs w:val="0"/>
              <w:noProof/>
              <w:sz w:val="24"/>
              <w:szCs w:val="24"/>
              <w:lang w:eastAsia="pt-BR"/>
            </w:rPr>
          </w:pPr>
          <w:hyperlink w:history="1" w:anchor="_Toc57407139">
            <w:r w:rsidRPr="00AE799C" w:rsidR="00AE799C">
              <w:rPr>
                <w:rStyle w:val="Hyperlink"/>
                <w:rFonts w:ascii="Arial" w:hAnsi="Arial" w:cs="Arial"/>
                <w:noProof/>
                <w:sz w:val="24"/>
                <w:szCs w:val="24"/>
              </w:rPr>
              <w:t>5.2.3</w:t>
            </w:r>
            <w:r w:rsidRPr="00AE799C" w:rsidR="00AE799C">
              <w:rPr>
                <w:rFonts w:ascii="Arial" w:hAnsi="Arial" w:cs="Arial" w:eastAsiaTheme="minorEastAsia"/>
                <w:i w:val="0"/>
                <w:iCs w:val="0"/>
                <w:noProof/>
                <w:sz w:val="24"/>
                <w:szCs w:val="24"/>
                <w:lang w:eastAsia="pt-BR"/>
              </w:rPr>
              <w:tab/>
            </w:r>
            <w:r w:rsidRPr="00AE799C" w:rsidR="00AE799C">
              <w:rPr>
                <w:rStyle w:val="Hyperlink"/>
                <w:rFonts w:ascii="Arial" w:hAnsi="Arial" w:cs="Arial"/>
                <w:noProof/>
                <w:sz w:val="24"/>
                <w:szCs w:val="24"/>
              </w:rPr>
              <w:t>Função Reconhecer</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_Toc57407139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35</w:t>
            </w:r>
            <w:r w:rsidRPr="00AE799C" w:rsidR="00AE799C">
              <w:rPr>
                <w:rFonts w:ascii="Arial" w:hAnsi="Arial" w:cs="Arial"/>
                <w:noProof/>
                <w:webHidden/>
                <w:sz w:val="24"/>
                <w:szCs w:val="24"/>
              </w:rPr>
              <w:fldChar w:fldCharType="end"/>
            </w:r>
          </w:hyperlink>
        </w:p>
        <w:p w:rsidRPr="00AE799C" w:rsidR="00AE799C" w:rsidRDefault="00417CDE" w14:paraId="297B5DFD" w14:textId="5808E334">
          <w:pPr>
            <w:pStyle w:val="TOC1"/>
            <w:tabs>
              <w:tab w:val="left" w:pos="480"/>
              <w:tab w:val="right" w:leader="dot" w:pos="9061"/>
            </w:tabs>
            <w:rPr>
              <w:rFonts w:ascii="Arial" w:hAnsi="Arial" w:cs="Arial" w:eastAsiaTheme="minorEastAsia"/>
              <w:b w:val="0"/>
              <w:bCs w:val="0"/>
              <w:caps w:val="0"/>
              <w:noProof/>
              <w:sz w:val="24"/>
              <w:szCs w:val="24"/>
              <w:lang w:eastAsia="pt-BR"/>
            </w:rPr>
          </w:pPr>
          <w:hyperlink w:history="1" w:anchor="_Toc57407140">
            <w:r w:rsidRPr="00AE799C" w:rsidR="00AE799C">
              <w:rPr>
                <w:rStyle w:val="Hyperlink"/>
                <w:rFonts w:ascii="Arial" w:hAnsi="Arial" w:eastAsia="Arial" w:cs="Arial"/>
                <w:noProof/>
                <w:sz w:val="24"/>
                <w:szCs w:val="24"/>
              </w:rPr>
              <w:t>6</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eastAsia="Arial" w:cs="Arial"/>
                <w:noProof/>
                <w:sz w:val="24"/>
                <w:szCs w:val="24"/>
              </w:rPr>
              <w:t>TESTE DOS ALGORITMOS DE RECONHECIMENTO FACIAL</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_Toc57407140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39</w:t>
            </w:r>
            <w:r w:rsidRPr="00AE799C" w:rsidR="00AE799C">
              <w:rPr>
                <w:rFonts w:ascii="Arial" w:hAnsi="Arial" w:cs="Arial"/>
                <w:noProof/>
                <w:webHidden/>
                <w:sz w:val="24"/>
                <w:szCs w:val="24"/>
              </w:rPr>
              <w:fldChar w:fldCharType="end"/>
            </w:r>
          </w:hyperlink>
        </w:p>
        <w:p w:rsidRPr="00AE799C" w:rsidR="00AE799C" w:rsidRDefault="00417CDE" w14:paraId="7CD18747" w14:textId="0F3B1378">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41">
            <w:r w:rsidRPr="00AE799C" w:rsidR="00AE799C">
              <w:rPr>
                <w:rStyle w:val="Hyperlink"/>
                <w:rFonts w:ascii="Arial" w:hAnsi="Arial" w:eastAsia="Arial" w:cs="Arial"/>
                <w:noProof/>
                <w:sz w:val="24"/>
                <w:szCs w:val="24"/>
              </w:rPr>
              <w:t>6.1</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eastAsia="Arial" w:cs="Arial"/>
                <w:noProof/>
                <w:sz w:val="24"/>
                <w:szCs w:val="24"/>
              </w:rPr>
              <w:t>Desenvolvimento</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_Toc57407141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39</w:t>
            </w:r>
            <w:r w:rsidRPr="00AE799C" w:rsidR="00AE799C">
              <w:rPr>
                <w:rFonts w:ascii="Arial" w:hAnsi="Arial" w:cs="Arial"/>
                <w:noProof/>
                <w:webHidden/>
                <w:sz w:val="24"/>
                <w:szCs w:val="24"/>
              </w:rPr>
              <w:fldChar w:fldCharType="end"/>
            </w:r>
          </w:hyperlink>
        </w:p>
        <w:p w:rsidRPr="00AE799C" w:rsidR="00AE799C" w:rsidRDefault="00417CDE" w14:paraId="0D3F9CDE" w14:textId="431C3C43">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42">
            <w:r w:rsidRPr="00AE799C" w:rsidR="00AE799C">
              <w:rPr>
                <w:rStyle w:val="Hyperlink"/>
                <w:rFonts w:ascii="Arial" w:hAnsi="Arial" w:eastAsia="Calibri" w:cs="Arial"/>
                <w:noProof/>
                <w:sz w:val="24"/>
                <w:szCs w:val="24"/>
              </w:rPr>
              <w:t>6.2</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eastAsia="Calibri" w:cs="Arial"/>
                <w:noProof/>
                <w:sz w:val="24"/>
                <w:szCs w:val="24"/>
              </w:rPr>
              <w:t>Primeiro Teste</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_Toc57407142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42</w:t>
            </w:r>
            <w:r w:rsidRPr="00AE799C" w:rsidR="00AE799C">
              <w:rPr>
                <w:rFonts w:ascii="Arial" w:hAnsi="Arial" w:cs="Arial"/>
                <w:noProof/>
                <w:webHidden/>
                <w:sz w:val="24"/>
                <w:szCs w:val="24"/>
              </w:rPr>
              <w:fldChar w:fldCharType="end"/>
            </w:r>
          </w:hyperlink>
        </w:p>
        <w:p w:rsidRPr="00AE799C" w:rsidR="00AE799C" w:rsidRDefault="00417CDE" w14:paraId="5C719DAE" w14:textId="25F8A348">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43">
            <w:r w:rsidRPr="00AE799C" w:rsidR="00AE799C">
              <w:rPr>
                <w:rStyle w:val="Hyperlink"/>
                <w:rFonts w:ascii="Arial" w:hAnsi="Arial" w:cs="Arial"/>
                <w:noProof/>
                <w:sz w:val="24"/>
                <w:szCs w:val="24"/>
              </w:rPr>
              <w:t>6.3</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cs="Arial"/>
                <w:noProof/>
                <w:sz w:val="24"/>
                <w:szCs w:val="24"/>
              </w:rPr>
              <w:t>Segundo Teste</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_Toc57407143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43</w:t>
            </w:r>
            <w:r w:rsidRPr="00AE799C" w:rsidR="00AE799C">
              <w:rPr>
                <w:rFonts w:ascii="Arial" w:hAnsi="Arial" w:cs="Arial"/>
                <w:noProof/>
                <w:webHidden/>
                <w:sz w:val="24"/>
                <w:szCs w:val="24"/>
              </w:rPr>
              <w:fldChar w:fldCharType="end"/>
            </w:r>
          </w:hyperlink>
        </w:p>
        <w:p w:rsidRPr="00AE799C" w:rsidR="00AE799C" w:rsidRDefault="00417CDE" w14:paraId="0DBAFC6C" w14:textId="6F26215D">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44">
            <w:r w:rsidRPr="00AE799C" w:rsidR="00AE799C">
              <w:rPr>
                <w:rStyle w:val="Hyperlink"/>
                <w:rFonts w:ascii="Arial" w:hAnsi="Arial" w:eastAsia="Arial" w:cs="Arial"/>
                <w:noProof/>
                <w:sz w:val="24"/>
                <w:szCs w:val="24"/>
              </w:rPr>
              <w:t>6.4</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eastAsia="Arial" w:cs="Arial"/>
                <w:noProof/>
                <w:sz w:val="24"/>
                <w:szCs w:val="24"/>
              </w:rPr>
              <w:t>Comparação dos dois testes:</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_Toc57407144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47</w:t>
            </w:r>
            <w:r w:rsidRPr="00AE799C" w:rsidR="00AE799C">
              <w:rPr>
                <w:rFonts w:ascii="Arial" w:hAnsi="Arial" w:cs="Arial"/>
                <w:noProof/>
                <w:webHidden/>
                <w:sz w:val="24"/>
                <w:szCs w:val="24"/>
              </w:rPr>
              <w:fldChar w:fldCharType="end"/>
            </w:r>
          </w:hyperlink>
        </w:p>
        <w:p w:rsidRPr="00AE799C" w:rsidR="00AE799C" w:rsidRDefault="00417CDE" w14:paraId="59727767" w14:textId="7A7B1D6B">
          <w:pPr>
            <w:pStyle w:val="TOC3"/>
            <w:tabs>
              <w:tab w:val="left" w:pos="1200"/>
              <w:tab w:val="right" w:leader="dot" w:pos="9061"/>
            </w:tabs>
            <w:rPr>
              <w:rFonts w:ascii="Arial" w:hAnsi="Arial" w:cs="Arial" w:eastAsiaTheme="minorEastAsia"/>
              <w:i w:val="0"/>
              <w:iCs w:val="0"/>
              <w:noProof/>
              <w:sz w:val="24"/>
              <w:szCs w:val="24"/>
              <w:lang w:eastAsia="pt-BR"/>
            </w:rPr>
          </w:pPr>
          <w:hyperlink w:history="1" w:anchor="_Toc57407145">
            <w:r w:rsidRPr="00AE799C" w:rsidR="00AE799C">
              <w:rPr>
                <w:rStyle w:val="Hyperlink"/>
                <w:rFonts w:ascii="Arial" w:hAnsi="Arial" w:eastAsia="Arial" w:cs="Arial"/>
                <w:noProof/>
                <w:sz w:val="24"/>
                <w:szCs w:val="24"/>
              </w:rPr>
              <w:t>6.4.1</w:t>
            </w:r>
            <w:r w:rsidRPr="00AE799C" w:rsidR="00AE799C">
              <w:rPr>
                <w:rFonts w:ascii="Arial" w:hAnsi="Arial" w:cs="Arial" w:eastAsiaTheme="minorEastAsia"/>
                <w:i w:val="0"/>
                <w:iCs w:val="0"/>
                <w:noProof/>
                <w:sz w:val="24"/>
                <w:szCs w:val="24"/>
                <w:lang w:eastAsia="pt-BR"/>
              </w:rPr>
              <w:tab/>
            </w:r>
            <w:r w:rsidRPr="00AE799C" w:rsidR="00AE799C">
              <w:rPr>
                <w:rStyle w:val="Hyperlink"/>
                <w:rFonts w:ascii="Arial" w:hAnsi="Arial" w:eastAsia="Arial" w:cs="Arial"/>
                <w:noProof/>
                <w:sz w:val="24"/>
                <w:szCs w:val="24"/>
              </w:rPr>
              <w:t>Eigenface</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_Toc57407145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47</w:t>
            </w:r>
            <w:r w:rsidRPr="00AE799C" w:rsidR="00AE799C">
              <w:rPr>
                <w:rFonts w:ascii="Arial" w:hAnsi="Arial" w:cs="Arial"/>
                <w:noProof/>
                <w:webHidden/>
                <w:sz w:val="24"/>
                <w:szCs w:val="24"/>
              </w:rPr>
              <w:fldChar w:fldCharType="end"/>
            </w:r>
          </w:hyperlink>
        </w:p>
        <w:p w:rsidRPr="00AE799C" w:rsidR="00AE799C" w:rsidRDefault="00417CDE" w14:paraId="175B7ECA" w14:textId="735B735F">
          <w:pPr>
            <w:pStyle w:val="TOC3"/>
            <w:tabs>
              <w:tab w:val="left" w:pos="1200"/>
              <w:tab w:val="right" w:leader="dot" w:pos="9061"/>
            </w:tabs>
            <w:rPr>
              <w:rFonts w:ascii="Arial" w:hAnsi="Arial" w:cs="Arial" w:eastAsiaTheme="minorEastAsia"/>
              <w:i w:val="0"/>
              <w:iCs w:val="0"/>
              <w:noProof/>
              <w:sz w:val="24"/>
              <w:szCs w:val="24"/>
              <w:lang w:eastAsia="pt-BR"/>
            </w:rPr>
          </w:pPr>
          <w:hyperlink w:history="1" w:anchor="_Toc57407146">
            <w:r w:rsidRPr="00AE799C" w:rsidR="00AE799C">
              <w:rPr>
                <w:rStyle w:val="Hyperlink"/>
                <w:rFonts w:ascii="Arial" w:hAnsi="Arial" w:eastAsia="Arial" w:cs="Arial"/>
                <w:noProof/>
                <w:sz w:val="24"/>
                <w:szCs w:val="24"/>
              </w:rPr>
              <w:t>6.4.2</w:t>
            </w:r>
            <w:r w:rsidRPr="00AE799C" w:rsidR="00AE799C">
              <w:rPr>
                <w:rFonts w:ascii="Arial" w:hAnsi="Arial" w:cs="Arial" w:eastAsiaTheme="minorEastAsia"/>
                <w:i w:val="0"/>
                <w:iCs w:val="0"/>
                <w:noProof/>
                <w:sz w:val="24"/>
                <w:szCs w:val="24"/>
                <w:lang w:eastAsia="pt-BR"/>
              </w:rPr>
              <w:tab/>
            </w:r>
            <w:r w:rsidRPr="00AE799C" w:rsidR="00AE799C">
              <w:rPr>
                <w:rStyle w:val="Hyperlink"/>
                <w:rFonts w:ascii="Arial" w:hAnsi="Arial" w:eastAsia="Arial" w:cs="Arial"/>
                <w:noProof/>
                <w:sz w:val="24"/>
                <w:szCs w:val="24"/>
              </w:rPr>
              <w:t>Fisherface</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_Toc57407146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47</w:t>
            </w:r>
            <w:r w:rsidRPr="00AE799C" w:rsidR="00AE799C">
              <w:rPr>
                <w:rFonts w:ascii="Arial" w:hAnsi="Arial" w:cs="Arial"/>
                <w:noProof/>
                <w:webHidden/>
                <w:sz w:val="24"/>
                <w:szCs w:val="24"/>
              </w:rPr>
              <w:fldChar w:fldCharType="end"/>
            </w:r>
          </w:hyperlink>
        </w:p>
        <w:p w:rsidRPr="00AE799C" w:rsidR="00AE799C" w:rsidRDefault="00417CDE" w14:paraId="2C1BD317" w14:textId="619281D8">
          <w:pPr>
            <w:pStyle w:val="TOC3"/>
            <w:tabs>
              <w:tab w:val="left" w:pos="1200"/>
              <w:tab w:val="right" w:leader="dot" w:pos="9061"/>
            </w:tabs>
            <w:rPr>
              <w:rFonts w:ascii="Arial" w:hAnsi="Arial" w:cs="Arial" w:eastAsiaTheme="minorEastAsia"/>
              <w:i w:val="0"/>
              <w:iCs w:val="0"/>
              <w:noProof/>
              <w:sz w:val="24"/>
              <w:szCs w:val="24"/>
              <w:lang w:eastAsia="pt-BR"/>
            </w:rPr>
          </w:pPr>
          <w:hyperlink w:history="1" w:anchor="_Toc57407147">
            <w:r w:rsidRPr="00AE799C" w:rsidR="00AE799C">
              <w:rPr>
                <w:rStyle w:val="Hyperlink"/>
                <w:rFonts w:ascii="Arial" w:hAnsi="Arial" w:eastAsia="Arial" w:cs="Arial"/>
                <w:noProof/>
                <w:sz w:val="24"/>
                <w:szCs w:val="24"/>
              </w:rPr>
              <w:t>6.4.3</w:t>
            </w:r>
            <w:r w:rsidRPr="00AE799C" w:rsidR="00AE799C">
              <w:rPr>
                <w:rFonts w:ascii="Arial" w:hAnsi="Arial" w:cs="Arial" w:eastAsiaTheme="minorEastAsia"/>
                <w:i w:val="0"/>
                <w:iCs w:val="0"/>
                <w:noProof/>
                <w:sz w:val="24"/>
                <w:szCs w:val="24"/>
                <w:lang w:eastAsia="pt-BR"/>
              </w:rPr>
              <w:tab/>
            </w:r>
            <w:r w:rsidRPr="00AE799C" w:rsidR="00AE799C">
              <w:rPr>
                <w:rStyle w:val="Hyperlink"/>
                <w:rFonts w:ascii="Arial" w:hAnsi="Arial" w:eastAsia="Arial" w:cs="Arial"/>
                <w:noProof/>
                <w:sz w:val="24"/>
                <w:szCs w:val="24"/>
              </w:rPr>
              <w:t>LBPH</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_Toc57407147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48</w:t>
            </w:r>
            <w:r w:rsidRPr="00AE799C" w:rsidR="00AE799C">
              <w:rPr>
                <w:rFonts w:ascii="Arial" w:hAnsi="Arial" w:cs="Arial"/>
                <w:noProof/>
                <w:webHidden/>
                <w:sz w:val="24"/>
                <w:szCs w:val="24"/>
              </w:rPr>
              <w:fldChar w:fldCharType="end"/>
            </w:r>
          </w:hyperlink>
        </w:p>
        <w:p w:rsidRPr="00AE799C" w:rsidR="00AE799C" w:rsidRDefault="00417CDE" w14:paraId="427DECAD" w14:textId="3989B64A">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48">
            <w:r w:rsidRPr="00AE799C" w:rsidR="00AE799C">
              <w:rPr>
                <w:rStyle w:val="Hyperlink"/>
                <w:rFonts w:ascii="Arial" w:hAnsi="Arial" w:eastAsia="Arial" w:cs="Arial"/>
                <w:noProof/>
                <w:sz w:val="24"/>
                <w:szCs w:val="24"/>
              </w:rPr>
              <w:t>6.5</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eastAsia="Arial" w:cs="Arial"/>
                <w:noProof/>
                <w:sz w:val="24"/>
                <w:szCs w:val="24"/>
              </w:rPr>
              <w:t>Conclusão</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_Toc57407148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49</w:t>
            </w:r>
            <w:r w:rsidRPr="00AE799C" w:rsidR="00AE799C">
              <w:rPr>
                <w:rFonts w:ascii="Arial" w:hAnsi="Arial" w:cs="Arial"/>
                <w:noProof/>
                <w:webHidden/>
                <w:sz w:val="24"/>
                <w:szCs w:val="24"/>
              </w:rPr>
              <w:fldChar w:fldCharType="end"/>
            </w:r>
          </w:hyperlink>
        </w:p>
        <w:p w:rsidRPr="00AE799C" w:rsidR="00AE799C" w:rsidRDefault="00417CDE" w14:paraId="73ED8216" w14:textId="206C1E3D">
          <w:pPr>
            <w:pStyle w:val="TOC1"/>
            <w:tabs>
              <w:tab w:val="left" w:pos="480"/>
              <w:tab w:val="right" w:leader="dot" w:pos="9061"/>
            </w:tabs>
            <w:rPr>
              <w:rFonts w:ascii="Arial" w:hAnsi="Arial" w:cs="Arial" w:eastAsiaTheme="minorEastAsia"/>
              <w:b w:val="0"/>
              <w:bCs w:val="0"/>
              <w:caps w:val="0"/>
              <w:noProof/>
              <w:sz w:val="24"/>
              <w:szCs w:val="24"/>
              <w:lang w:eastAsia="pt-BR"/>
            </w:rPr>
          </w:pPr>
          <w:hyperlink w:history="1" w:anchor="_Toc57407149">
            <w:r w:rsidRPr="00AE799C" w:rsidR="00AE799C">
              <w:rPr>
                <w:rStyle w:val="Hyperlink"/>
                <w:rFonts w:ascii="Arial" w:hAnsi="Arial" w:eastAsia="Arial" w:cs="Arial"/>
                <w:noProof/>
                <w:sz w:val="24"/>
                <w:szCs w:val="24"/>
              </w:rPr>
              <w:t>7</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cs="Arial"/>
                <w:noProof/>
                <w:sz w:val="24"/>
                <w:szCs w:val="24"/>
              </w:rPr>
              <w:t>RESULTADOS</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_Toc57407149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50</w:t>
            </w:r>
            <w:r w:rsidRPr="00AE799C" w:rsidR="00AE799C">
              <w:rPr>
                <w:rFonts w:ascii="Arial" w:hAnsi="Arial" w:cs="Arial"/>
                <w:noProof/>
                <w:webHidden/>
                <w:sz w:val="24"/>
                <w:szCs w:val="24"/>
              </w:rPr>
              <w:fldChar w:fldCharType="end"/>
            </w:r>
          </w:hyperlink>
        </w:p>
        <w:p w:rsidRPr="00AE799C" w:rsidR="00AE799C" w:rsidRDefault="00417CDE" w14:paraId="79A46CA4" w14:textId="5B2FCF0E">
          <w:pPr>
            <w:pStyle w:val="TOC1"/>
            <w:tabs>
              <w:tab w:val="left" w:pos="480"/>
              <w:tab w:val="right" w:leader="dot" w:pos="9061"/>
            </w:tabs>
            <w:rPr>
              <w:rFonts w:ascii="Arial" w:hAnsi="Arial" w:cs="Arial" w:eastAsiaTheme="minorEastAsia"/>
              <w:b w:val="0"/>
              <w:bCs w:val="0"/>
              <w:caps w:val="0"/>
              <w:noProof/>
              <w:sz w:val="24"/>
              <w:szCs w:val="24"/>
              <w:lang w:eastAsia="pt-BR"/>
            </w:rPr>
          </w:pPr>
          <w:hyperlink w:history="1" w:anchor="_Toc57407150">
            <w:r w:rsidRPr="00AE799C" w:rsidR="00AE799C">
              <w:rPr>
                <w:rStyle w:val="Hyperlink"/>
                <w:rFonts w:ascii="Arial" w:hAnsi="Arial" w:cs="Arial"/>
                <w:noProof/>
                <w:sz w:val="24"/>
                <w:szCs w:val="24"/>
              </w:rPr>
              <w:t>8</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cs="Arial"/>
                <w:noProof/>
                <w:sz w:val="24"/>
                <w:szCs w:val="24"/>
              </w:rPr>
              <w:t>CONCLUSÕES E CONSIDERÇÕES FINAIS</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_Toc57407150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50</w:t>
            </w:r>
            <w:r w:rsidRPr="00AE799C" w:rsidR="00AE799C">
              <w:rPr>
                <w:rFonts w:ascii="Arial" w:hAnsi="Arial" w:cs="Arial"/>
                <w:noProof/>
                <w:webHidden/>
                <w:sz w:val="24"/>
                <w:szCs w:val="24"/>
              </w:rPr>
              <w:fldChar w:fldCharType="end"/>
            </w:r>
          </w:hyperlink>
        </w:p>
        <w:p w:rsidRPr="00AE799C" w:rsidR="00AE799C" w:rsidRDefault="00417CDE" w14:paraId="33E8CA16" w14:textId="7F032E74">
          <w:pPr>
            <w:pStyle w:val="TOC1"/>
            <w:tabs>
              <w:tab w:val="left" w:pos="480"/>
              <w:tab w:val="right" w:leader="dot" w:pos="9061"/>
            </w:tabs>
            <w:rPr>
              <w:rFonts w:ascii="Arial" w:hAnsi="Arial" w:cs="Arial" w:eastAsiaTheme="minorEastAsia"/>
              <w:b w:val="0"/>
              <w:bCs w:val="0"/>
              <w:caps w:val="0"/>
              <w:noProof/>
              <w:sz w:val="24"/>
              <w:szCs w:val="24"/>
              <w:lang w:eastAsia="pt-BR"/>
            </w:rPr>
          </w:pPr>
          <w:hyperlink w:history="1" w:anchor="_Toc57407151">
            <w:r w:rsidRPr="00AE799C" w:rsidR="00AE799C">
              <w:rPr>
                <w:rStyle w:val="Hyperlink"/>
                <w:rFonts w:ascii="Arial" w:hAnsi="Arial" w:cs="Arial"/>
                <w:noProof/>
                <w:sz w:val="24"/>
                <w:szCs w:val="24"/>
              </w:rPr>
              <w:t>9</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cs="Arial"/>
                <w:noProof/>
                <w:sz w:val="24"/>
                <w:szCs w:val="24"/>
              </w:rPr>
              <w:t>FUNÇÃO ADICIONAL</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_Toc57407151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50</w:t>
            </w:r>
            <w:r w:rsidRPr="00AE799C" w:rsidR="00AE799C">
              <w:rPr>
                <w:rFonts w:ascii="Arial" w:hAnsi="Arial" w:cs="Arial"/>
                <w:noProof/>
                <w:webHidden/>
                <w:sz w:val="24"/>
                <w:szCs w:val="24"/>
              </w:rPr>
              <w:fldChar w:fldCharType="end"/>
            </w:r>
          </w:hyperlink>
        </w:p>
        <w:p w:rsidRPr="00AE799C" w:rsidR="00AE799C" w:rsidRDefault="00417CDE" w14:paraId="049D873C" w14:textId="5AF4076C">
          <w:pPr>
            <w:pStyle w:val="TOC2"/>
            <w:tabs>
              <w:tab w:val="left" w:pos="720"/>
              <w:tab w:val="right" w:leader="dot" w:pos="9061"/>
            </w:tabs>
            <w:rPr>
              <w:rFonts w:ascii="Arial" w:hAnsi="Arial" w:cs="Arial" w:eastAsiaTheme="minorEastAsia"/>
              <w:smallCaps w:val="0"/>
              <w:noProof/>
              <w:sz w:val="24"/>
              <w:szCs w:val="24"/>
              <w:lang w:eastAsia="pt-BR"/>
            </w:rPr>
          </w:pPr>
          <w:hyperlink w:history="1" w:anchor="_Toc57407152">
            <w:r w:rsidRPr="00AE799C" w:rsidR="00AE799C">
              <w:rPr>
                <w:rStyle w:val="Hyperlink"/>
                <w:rFonts w:ascii="Arial" w:hAnsi="Arial" w:cs="Arial"/>
                <w:noProof/>
                <w:sz w:val="24"/>
                <w:szCs w:val="24"/>
              </w:rPr>
              <w:t>9.1</w:t>
            </w:r>
            <w:r w:rsidRPr="00AE799C" w:rsidR="00AE799C">
              <w:rPr>
                <w:rFonts w:ascii="Arial" w:hAnsi="Arial" w:cs="Arial" w:eastAsiaTheme="minorEastAsia"/>
                <w:smallCaps w:val="0"/>
                <w:noProof/>
                <w:sz w:val="24"/>
                <w:szCs w:val="24"/>
                <w:lang w:eastAsia="pt-BR"/>
              </w:rPr>
              <w:tab/>
            </w:r>
            <w:r w:rsidRPr="00AE799C" w:rsidR="00AE799C">
              <w:rPr>
                <w:rStyle w:val="Hyperlink"/>
                <w:rFonts w:ascii="Arial" w:hAnsi="Arial" w:cs="Arial"/>
                <w:noProof/>
                <w:sz w:val="24"/>
                <w:szCs w:val="24"/>
              </w:rPr>
              <w:t>Medidor de Temperatura com Arduíno</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_Toc57407152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50</w:t>
            </w:r>
            <w:r w:rsidRPr="00AE799C" w:rsidR="00AE799C">
              <w:rPr>
                <w:rFonts w:ascii="Arial" w:hAnsi="Arial" w:cs="Arial"/>
                <w:noProof/>
                <w:webHidden/>
                <w:sz w:val="24"/>
                <w:szCs w:val="24"/>
              </w:rPr>
              <w:fldChar w:fldCharType="end"/>
            </w:r>
          </w:hyperlink>
        </w:p>
        <w:p w:rsidRPr="00AE799C" w:rsidR="00AE799C" w:rsidRDefault="00417CDE" w14:paraId="2A59C916" w14:textId="12E9A9B8">
          <w:pPr>
            <w:pStyle w:val="TOC1"/>
            <w:tabs>
              <w:tab w:val="left" w:pos="480"/>
              <w:tab w:val="right" w:leader="dot" w:pos="9061"/>
            </w:tabs>
            <w:rPr>
              <w:rFonts w:ascii="Arial" w:hAnsi="Arial" w:cs="Arial" w:eastAsiaTheme="minorEastAsia"/>
              <w:b w:val="0"/>
              <w:bCs w:val="0"/>
              <w:caps w:val="0"/>
              <w:noProof/>
              <w:sz w:val="24"/>
              <w:szCs w:val="24"/>
              <w:lang w:eastAsia="pt-BR"/>
            </w:rPr>
          </w:pPr>
          <w:hyperlink w:history="1" w:anchor="_Toc57407153">
            <w:r w:rsidRPr="00AE799C" w:rsidR="00AE799C">
              <w:rPr>
                <w:rStyle w:val="Hyperlink"/>
                <w:rFonts w:ascii="Arial" w:hAnsi="Arial" w:eastAsia="Arial" w:cs="Arial"/>
                <w:noProof/>
                <w:sz w:val="24"/>
                <w:szCs w:val="24"/>
              </w:rPr>
              <w:t>10</w:t>
            </w:r>
            <w:r w:rsidRPr="00AE799C" w:rsidR="00AE799C">
              <w:rPr>
                <w:rFonts w:ascii="Arial" w:hAnsi="Arial" w:cs="Arial" w:eastAsiaTheme="minorEastAsia"/>
                <w:b w:val="0"/>
                <w:bCs w:val="0"/>
                <w:caps w:val="0"/>
                <w:noProof/>
                <w:sz w:val="24"/>
                <w:szCs w:val="24"/>
                <w:lang w:eastAsia="pt-BR"/>
              </w:rPr>
              <w:tab/>
            </w:r>
            <w:r w:rsidRPr="00AE799C" w:rsidR="00AE799C">
              <w:rPr>
                <w:rStyle w:val="Hyperlink"/>
                <w:rFonts w:ascii="Arial" w:hAnsi="Arial" w:cs="Arial"/>
                <w:noProof/>
                <w:sz w:val="24"/>
                <w:szCs w:val="24"/>
              </w:rPr>
              <w:t>REFERÊNCIAS BIBLIOGRÁFICAS</w:t>
            </w:r>
            <w:r w:rsidRPr="00AE799C" w:rsidR="00AE799C">
              <w:rPr>
                <w:rFonts w:ascii="Arial" w:hAnsi="Arial" w:cs="Arial"/>
                <w:noProof/>
                <w:webHidden/>
                <w:sz w:val="24"/>
                <w:szCs w:val="24"/>
              </w:rPr>
              <w:tab/>
            </w:r>
            <w:r w:rsidRPr="00AE799C" w:rsidR="00AE799C">
              <w:rPr>
                <w:rFonts w:ascii="Arial" w:hAnsi="Arial" w:cs="Arial"/>
                <w:noProof/>
                <w:webHidden/>
                <w:sz w:val="24"/>
                <w:szCs w:val="24"/>
              </w:rPr>
              <w:fldChar w:fldCharType="begin"/>
            </w:r>
            <w:r w:rsidRPr="00AE799C" w:rsidR="00AE799C">
              <w:rPr>
                <w:rFonts w:ascii="Arial" w:hAnsi="Arial" w:cs="Arial"/>
                <w:noProof/>
                <w:webHidden/>
                <w:sz w:val="24"/>
                <w:szCs w:val="24"/>
              </w:rPr>
              <w:instrText xml:space="preserve"> PAGEREF _Toc57407153 \h </w:instrText>
            </w:r>
            <w:r w:rsidRPr="00AE799C" w:rsidR="00AE799C">
              <w:rPr>
                <w:rFonts w:ascii="Arial" w:hAnsi="Arial" w:cs="Arial"/>
                <w:noProof/>
                <w:webHidden/>
                <w:sz w:val="24"/>
                <w:szCs w:val="24"/>
              </w:rPr>
            </w:r>
            <w:r w:rsidRPr="00AE799C" w:rsidR="00AE799C">
              <w:rPr>
                <w:rFonts w:ascii="Arial" w:hAnsi="Arial" w:cs="Arial"/>
                <w:noProof/>
                <w:webHidden/>
                <w:sz w:val="24"/>
                <w:szCs w:val="24"/>
              </w:rPr>
              <w:fldChar w:fldCharType="separate"/>
            </w:r>
            <w:r w:rsidR="005D087A">
              <w:rPr>
                <w:rFonts w:ascii="Arial" w:hAnsi="Arial" w:cs="Arial"/>
                <w:noProof/>
                <w:webHidden/>
                <w:sz w:val="24"/>
                <w:szCs w:val="24"/>
              </w:rPr>
              <w:t>56</w:t>
            </w:r>
            <w:r w:rsidRPr="00AE799C" w:rsidR="00AE799C">
              <w:rPr>
                <w:rFonts w:ascii="Arial" w:hAnsi="Arial" w:cs="Arial"/>
                <w:noProof/>
                <w:webHidden/>
                <w:sz w:val="24"/>
                <w:szCs w:val="24"/>
              </w:rPr>
              <w:fldChar w:fldCharType="end"/>
            </w:r>
          </w:hyperlink>
        </w:p>
        <w:p w:rsidRPr="00AE799C" w:rsidR="004638B7" w:rsidP="6C3C7A3F" w:rsidRDefault="004638B7" w14:paraId="165FF9BE" w14:textId="518424FC">
          <w:pPr>
            <w:rPr>
              <w:rFonts w:ascii="Arial" w:hAnsi="Arial" w:eastAsia="Arial" w:cs="Arial"/>
            </w:rPr>
          </w:pPr>
          <w:r w:rsidRPr="00AE799C">
            <w:rPr>
              <w:rFonts w:ascii="Arial" w:hAnsi="Arial" w:cs="Arial"/>
              <w:b/>
              <w:bCs/>
            </w:rPr>
            <w:fldChar w:fldCharType="end"/>
          </w:r>
        </w:p>
      </w:sdtContent>
    </w:sdt>
    <w:p w:rsidRPr="00A14865" w:rsidR="004B739F" w:rsidRDefault="004B739F" w14:paraId="0B94DE8A" w14:textId="77777777">
      <w:pPr>
        <w:jc w:val="center"/>
        <w:rPr>
          <w:rFonts w:ascii="Arial" w:hAnsi="Arial"/>
        </w:rPr>
      </w:pPr>
    </w:p>
    <w:p w:rsidRPr="00A14865" w:rsidR="004B739F" w:rsidRDefault="004B739F" w14:paraId="692A18D7" w14:textId="77777777">
      <w:pPr>
        <w:jc w:val="center"/>
        <w:rPr>
          <w:rFonts w:ascii="Arial" w:hAnsi="Arial"/>
        </w:rPr>
      </w:pPr>
    </w:p>
    <w:p w:rsidRPr="00A14865" w:rsidR="004B739F" w:rsidRDefault="004B739F" w14:paraId="0F07DF9A" w14:textId="77777777">
      <w:pPr>
        <w:jc w:val="center"/>
        <w:rPr>
          <w:rFonts w:ascii="Arial" w:hAnsi="Arial"/>
        </w:rPr>
      </w:pPr>
    </w:p>
    <w:p w:rsidRPr="00A14865" w:rsidR="004B739F" w:rsidRDefault="004B739F" w14:paraId="3C19D536" w14:textId="77777777">
      <w:pPr>
        <w:jc w:val="center"/>
        <w:rPr>
          <w:rFonts w:ascii="Arial" w:hAnsi="Arial"/>
        </w:rPr>
      </w:pPr>
    </w:p>
    <w:p w:rsidRPr="00A14865" w:rsidR="004B739F" w:rsidRDefault="004B739F" w14:paraId="46155049" w14:textId="77777777">
      <w:pPr>
        <w:jc w:val="center"/>
        <w:rPr>
          <w:rFonts w:ascii="Arial" w:hAnsi="Arial"/>
        </w:rPr>
      </w:pPr>
    </w:p>
    <w:p w:rsidRPr="00A14865" w:rsidR="004B739F" w:rsidRDefault="004B739F" w14:paraId="3AB5C7ED" w14:textId="77777777">
      <w:pPr>
        <w:jc w:val="center"/>
        <w:rPr>
          <w:rFonts w:ascii="Arial" w:hAnsi="Arial"/>
        </w:rPr>
      </w:pPr>
    </w:p>
    <w:p w:rsidRPr="00A14865" w:rsidR="004B739F" w:rsidRDefault="004B739F" w14:paraId="6AC3ACE8" w14:textId="77777777">
      <w:pPr>
        <w:jc w:val="center"/>
        <w:rPr>
          <w:rFonts w:ascii="Arial" w:hAnsi="Arial"/>
        </w:rPr>
      </w:pPr>
    </w:p>
    <w:p w:rsidRPr="00A14865" w:rsidR="004B739F" w:rsidRDefault="004B739F" w14:paraId="6FCD2A01" w14:textId="77777777">
      <w:pPr>
        <w:jc w:val="center"/>
        <w:rPr>
          <w:rFonts w:ascii="Arial" w:hAnsi="Arial"/>
        </w:rPr>
      </w:pPr>
    </w:p>
    <w:p w:rsidRPr="00A14865" w:rsidR="004B739F" w:rsidRDefault="004B739F" w14:paraId="2CD14D85" w14:textId="77777777">
      <w:pPr>
        <w:jc w:val="center"/>
        <w:rPr>
          <w:rFonts w:ascii="Arial" w:hAnsi="Arial"/>
        </w:rPr>
      </w:pPr>
    </w:p>
    <w:p w:rsidR="00200F93" w:rsidP="00204E0A" w:rsidRDefault="00200F93" w14:paraId="7BA45908" w14:textId="549B5F86">
      <w:pPr>
        <w:rPr>
          <w:rFonts w:ascii="Arial" w:hAnsi="Arial"/>
        </w:rPr>
        <w:sectPr w:rsidR="00200F93" w:rsidSect="00200F93">
          <w:headerReference w:type="even" r:id="rId16"/>
          <w:headerReference w:type="default" r:id="rId17"/>
          <w:footerReference w:type="default" r:id="rId18"/>
          <w:headerReference w:type="first" r:id="rId19"/>
          <w:footerReference w:type="first" r:id="rId20"/>
          <w:pgSz w:w="11906" w:h="16838" w:orient="portrait" w:code="9"/>
          <w:pgMar w:top="1701" w:right="1134" w:bottom="1134" w:left="1701" w:header="709" w:footer="709" w:gutter="0"/>
          <w:pgNumType w:start="0"/>
          <w:cols w:space="708"/>
          <w:titlePg/>
          <w:docGrid w:linePitch="360"/>
        </w:sectPr>
      </w:pPr>
    </w:p>
    <w:p w:rsidRPr="00A14865" w:rsidR="004B739F" w:rsidP="00204E0A" w:rsidRDefault="004B739F" w14:paraId="6CBB0AFC" w14:textId="5282B69C">
      <w:pPr>
        <w:rPr>
          <w:rFonts w:ascii="Arial" w:hAnsi="Arial"/>
        </w:rPr>
      </w:pPr>
    </w:p>
    <w:p w:rsidRPr="004638B7" w:rsidR="004B739F" w:rsidP="004638B7" w:rsidRDefault="00594268" w14:paraId="5EA97034" w14:textId="6E14E6F5">
      <w:pPr>
        <w:pStyle w:val="NoSpacing"/>
      </w:pPr>
      <w:bookmarkStart w:name="_Toc57388874" w:id="11"/>
      <w:bookmarkStart w:name="_Toc57407122" w:id="12"/>
      <w:r w:rsidRPr="004638B7">
        <w:t>INTRODUÇÃO</w:t>
      </w:r>
      <w:bookmarkEnd w:id="11"/>
      <w:bookmarkEnd w:id="12"/>
    </w:p>
    <w:p w:rsidRPr="00204E0A" w:rsidR="00204E0A" w:rsidRDefault="00204E0A" w14:paraId="7F3DE938" w14:textId="77777777">
      <w:pPr>
        <w:rPr>
          <w:rFonts w:ascii="Arial" w:hAnsi="Arial"/>
          <w:b/>
        </w:rPr>
      </w:pPr>
    </w:p>
    <w:p w:rsidR="00F451A7" w:rsidP="00DE262E" w:rsidRDefault="00DE262E" w14:paraId="4C800316" w14:textId="6BDF9721">
      <w:pPr>
        <w:spacing w:line="360" w:lineRule="auto"/>
        <w:ind w:firstLine="708"/>
        <w:jc w:val="both"/>
        <w:rPr>
          <w:rFonts w:ascii="Arial" w:hAnsi="Arial" w:eastAsia="Arial" w:cs="Arial"/>
        </w:rPr>
      </w:pPr>
      <w:r>
        <w:rPr>
          <w:rFonts w:ascii="Arial" w:hAnsi="Arial" w:eastAsia="Arial" w:cs="Arial"/>
        </w:rPr>
        <w:t xml:space="preserve">Segundo Barbara </w:t>
      </w:r>
      <w:proofErr w:type="spellStart"/>
      <w:r>
        <w:rPr>
          <w:rFonts w:ascii="Arial" w:hAnsi="Arial" w:eastAsia="Arial" w:cs="Arial"/>
        </w:rPr>
        <w:t>Bruns</w:t>
      </w:r>
      <w:proofErr w:type="spellEnd"/>
      <w:r>
        <w:rPr>
          <w:rFonts w:ascii="Arial" w:hAnsi="Arial" w:eastAsia="Arial" w:cs="Arial"/>
        </w:rPr>
        <w:t xml:space="preserve"> “... C</w:t>
      </w:r>
      <w:r w:rsidRPr="00DE262E">
        <w:rPr>
          <w:rFonts w:ascii="Arial" w:hAnsi="Arial" w:eastAsia="Arial" w:cs="Arial"/>
        </w:rPr>
        <w:t>om frequência nas salas de aula da América Latina parece haver uma falta de organização por parte do professor. Não parece haver a percepção da limitação do tempo e do que economistas chamam de custo de oportunidade de não usar esse tempo para o ensino.</w:t>
      </w:r>
      <w:r>
        <w:rPr>
          <w:rFonts w:ascii="Arial" w:hAnsi="Arial" w:eastAsia="Arial" w:cs="Arial"/>
        </w:rPr>
        <w:t xml:space="preserve">” </w:t>
      </w:r>
      <w:r w:rsidRPr="1A0ED623">
        <w:rPr>
          <w:rFonts w:ascii="Arial" w:hAnsi="Arial" w:eastAsia="Arial" w:cs="Arial"/>
        </w:rPr>
        <w:t>(ADAMO, 2014).</w:t>
      </w:r>
      <w:r>
        <w:rPr>
          <w:rFonts w:ascii="Arial" w:hAnsi="Arial" w:eastAsia="Arial" w:cs="Arial"/>
        </w:rPr>
        <w:t xml:space="preserve"> </w:t>
      </w:r>
      <w:r w:rsidRPr="1A0ED623">
        <w:rPr>
          <w:rFonts w:ascii="Arial" w:hAnsi="Arial" w:eastAsia="Arial" w:cs="Arial"/>
        </w:rPr>
        <w:t>Uma pesquisa feita pela associação do Banco Mundial estima que apenas 64% do tempo das aulas são aproveitadas</w:t>
      </w:r>
      <w:r>
        <w:rPr>
          <w:rFonts w:ascii="Arial" w:hAnsi="Arial" w:eastAsia="Arial" w:cs="Arial"/>
        </w:rPr>
        <w:t>, p</w:t>
      </w:r>
      <w:r w:rsidRPr="1A0ED623" w:rsidR="00F451A7">
        <w:rPr>
          <w:rFonts w:ascii="Arial" w:hAnsi="Arial" w:eastAsia="Arial" w:cs="Arial"/>
        </w:rPr>
        <w:t xml:space="preserve">arte desse problema deriva-se do sistema ultrapassado de verificação da presença do aluno a partir da lista de chamada. </w:t>
      </w:r>
      <w:r w:rsidRPr="1A0ED623">
        <w:rPr>
          <w:rFonts w:ascii="Arial" w:hAnsi="Arial" w:eastAsia="Arial" w:cs="Arial"/>
        </w:rPr>
        <w:t>(ADAMO, 2014)</w:t>
      </w:r>
      <w:r>
        <w:rPr>
          <w:rFonts w:ascii="Arial" w:hAnsi="Arial" w:eastAsia="Arial" w:cs="Arial"/>
        </w:rPr>
        <w:t>.</w:t>
      </w:r>
    </w:p>
    <w:p w:rsidR="00F451A7" w:rsidP="00F451A7" w:rsidRDefault="00F451A7" w14:paraId="66033543" w14:textId="78125215">
      <w:pPr>
        <w:spacing w:line="360" w:lineRule="auto"/>
        <w:ind w:firstLine="708"/>
        <w:jc w:val="both"/>
        <w:rPr>
          <w:rFonts w:ascii="Arial" w:hAnsi="Arial" w:eastAsia="Arial" w:cs="Arial"/>
        </w:rPr>
      </w:pPr>
      <w:r w:rsidRPr="1A0ED623">
        <w:rPr>
          <w:rFonts w:ascii="Arial" w:hAnsi="Arial" w:eastAsia="Arial" w:cs="Arial"/>
        </w:rPr>
        <w:t xml:space="preserve">O ambiente acadêmico é composto por burocratização, em geral rendendo inúmeros volumes de papéis que são descartados prejudicando o meio ambiente. A escola discute bastante sobre a preservação do meio ambiente, porém é pouco discutido a quantidade de papel desperdiçado no próprio meio, tendo em vista que os funcionários não conseguem nem estimar um número de papel utilizado (MEDINA, 2010). </w:t>
      </w:r>
    </w:p>
    <w:p w:rsidR="264A90E5" w:rsidP="725C54D3" w:rsidRDefault="264A90E5" w14:paraId="05057583" w14:textId="1EDB2F53">
      <w:pPr>
        <w:spacing w:line="360" w:lineRule="auto"/>
        <w:ind w:firstLine="708"/>
        <w:jc w:val="both"/>
        <w:rPr>
          <w:rFonts w:ascii="Arial" w:hAnsi="Arial" w:eastAsia="Arial" w:cs="Arial"/>
        </w:rPr>
      </w:pPr>
      <w:r w:rsidRPr="0896AD84">
        <w:rPr>
          <w:rFonts w:ascii="Arial" w:hAnsi="Arial" w:eastAsia="Arial" w:cs="Arial"/>
        </w:rPr>
        <w:t>O sistema de reconhecimento facial se tornou com o passar do tempo aplicável como método de verificação de identidade. Alcançou isso a partir de diversas camadas de código que diferenciam a sua biometria com a de outro individuo (HENRIQUE,2018) assim possibilitando que seja utilizado em corporações como um sistema que permite o acesso a uma área restrita, por exemplo. Essa tecnologia vem evoluindo muito desde os anos 60 quando ainda eram utilizados sistemas semiautomáticos que necessitavam de um ser humano para identificar orelhas, olhos, nariz e boca para só assim conseguirem fazer os cálculos das distancias e compararem com os dados que lhes eram fornecidos (NSTC,</w:t>
      </w:r>
      <w:r w:rsidRPr="0896AD84" w:rsidR="0AA29121">
        <w:rPr>
          <w:rFonts w:ascii="Arial" w:hAnsi="Arial" w:eastAsia="Arial" w:cs="Arial"/>
        </w:rPr>
        <w:t xml:space="preserve"> </w:t>
      </w:r>
      <w:r w:rsidRPr="0896AD84">
        <w:rPr>
          <w:rFonts w:ascii="Arial" w:hAnsi="Arial" w:eastAsia="Arial" w:cs="Arial"/>
        </w:rPr>
        <w:t xml:space="preserve">2006). Atualmente o cenário mudou, tornando-se possível o desenvolvimento de softwares que possibilitam que esses complexos de dados se auto verifiquem e façam esse reconhecimento de forma automática. A partir do âmbito atual podemos enxergar o reconhecimento facial como </w:t>
      </w:r>
      <w:r w:rsidRPr="009C3FDF" w:rsidR="4DAD7EE3">
        <w:rPr>
          <w:rFonts w:ascii="Arial" w:hAnsi="Arial" w:eastAsia="Arial" w:cs="Arial"/>
        </w:rPr>
        <w:t>uma</w:t>
      </w:r>
      <w:r w:rsidRPr="0896AD84" w:rsidR="4DAD7EE3">
        <w:rPr>
          <w:rFonts w:ascii="Arial" w:hAnsi="Arial" w:eastAsia="Arial" w:cs="Arial"/>
        </w:rPr>
        <w:t xml:space="preserve"> </w:t>
      </w:r>
      <w:r w:rsidRPr="0896AD84">
        <w:rPr>
          <w:rFonts w:ascii="Arial" w:hAnsi="Arial" w:eastAsia="Arial" w:cs="Arial"/>
        </w:rPr>
        <w:t>ferramenta para otimizar o tempo do professor em sala de aula, voltando-o exclusivamente para o ensino.</w:t>
      </w:r>
    </w:p>
    <w:p w:rsidR="00FE6091" w:rsidP="725C54D3" w:rsidRDefault="00E66932" w14:paraId="59B34AB5" w14:textId="1594F3D9">
      <w:pPr>
        <w:spacing w:line="360" w:lineRule="auto"/>
        <w:ind w:firstLine="708"/>
        <w:jc w:val="both"/>
        <w:rPr>
          <w:rFonts w:ascii="Arial" w:hAnsi="Arial" w:eastAsia="Arial" w:cs="Arial"/>
        </w:rPr>
      </w:pPr>
      <w:r w:rsidRPr="007E2912">
        <w:rPr>
          <w:rFonts w:ascii="Arial" w:hAnsi="Arial" w:eastAsia="Arial" w:cs="Arial"/>
          <w:highlight w:val="yellow"/>
        </w:rPr>
        <w:t xml:space="preserve">Foram encontrados </w:t>
      </w:r>
      <w:r w:rsidRPr="007E2912" w:rsidR="006F7B72">
        <w:rPr>
          <w:rFonts w:ascii="Arial" w:hAnsi="Arial" w:eastAsia="Arial" w:cs="Arial"/>
          <w:highlight w:val="yellow"/>
        </w:rPr>
        <w:t xml:space="preserve">outros projetos </w:t>
      </w:r>
      <w:r w:rsidRPr="007E2912" w:rsidR="00F632E8">
        <w:rPr>
          <w:rFonts w:ascii="Arial" w:hAnsi="Arial" w:eastAsia="Arial" w:cs="Arial"/>
          <w:highlight w:val="yellow"/>
        </w:rPr>
        <w:t xml:space="preserve">com foco em chamada escolar, entretanto eles não tem </w:t>
      </w:r>
      <w:r w:rsidRPr="007E2912" w:rsidR="00CA47EA">
        <w:rPr>
          <w:rFonts w:ascii="Arial" w:hAnsi="Arial" w:eastAsia="Arial" w:cs="Arial"/>
          <w:highlight w:val="yellow"/>
        </w:rPr>
        <w:t xml:space="preserve">um controle tão específico da sala </w:t>
      </w:r>
      <w:r w:rsidRPr="007E2912" w:rsidR="00EC5135">
        <w:rPr>
          <w:rFonts w:ascii="Arial" w:hAnsi="Arial" w:eastAsia="Arial" w:cs="Arial"/>
          <w:highlight w:val="yellow"/>
        </w:rPr>
        <w:t>de aula, quanto neste projeto.</w:t>
      </w:r>
      <w:r w:rsidRPr="007E2912" w:rsidR="005F6FB1">
        <w:rPr>
          <w:rFonts w:ascii="Arial" w:hAnsi="Arial" w:eastAsia="Arial" w:cs="Arial"/>
          <w:highlight w:val="yellow"/>
        </w:rPr>
        <w:t xml:space="preserve"> </w:t>
      </w:r>
      <w:r w:rsidRPr="007E2912" w:rsidR="00CC4780">
        <w:rPr>
          <w:rFonts w:ascii="Arial" w:hAnsi="Arial" w:eastAsia="Arial" w:cs="Arial"/>
          <w:highlight w:val="yellow"/>
        </w:rPr>
        <w:t xml:space="preserve">Por exemplo, em um projeto </w:t>
      </w:r>
      <w:r w:rsidRPr="007E2912" w:rsidR="00A606E0">
        <w:rPr>
          <w:rFonts w:ascii="Arial" w:hAnsi="Arial" w:eastAsia="Arial" w:cs="Arial"/>
          <w:highlight w:val="yellow"/>
        </w:rPr>
        <w:t>realizado pela IFES (Instituto Federal do Espírito Santo) o professor precisaria tirar uma foto da sala inteira,</w:t>
      </w:r>
      <w:r w:rsidRPr="007E2912" w:rsidR="005B2680">
        <w:rPr>
          <w:rFonts w:ascii="Arial" w:hAnsi="Arial" w:eastAsia="Arial" w:cs="Arial"/>
          <w:highlight w:val="yellow"/>
        </w:rPr>
        <w:t xml:space="preserve"> com todos os alunos juntos, o que </w:t>
      </w:r>
      <w:r w:rsidRPr="007E2912" w:rsidR="002C7035">
        <w:rPr>
          <w:rFonts w:ascii="Arial" w:hAnsi="Arial" w:eastAsia="Arial" w:cs="Arial"/>
          <w:highlight w:val="yellow"/>
        </w:rPr>
        <w:t>acarreta na necessidade do</w:t>
      </w:r>
      <w:r w:rsidRPr="007E2912" w:rsidR="005B2680">
        <w:rPr>
          <w:rFonts w:ascii="Arial" w:hAnsi="Arial" w:eastAsia="Arial" w:cs="Arial"/>
          <w:highlight w:val="yellow"/>
        </w:rPr>
        <w:t xml:space="preserve"> professor </w:t>
      </w:r>
      <w:r w:rsidRPr="007E2912" w:rsidR="002C7035">
        <w:rPr>
          <w:rFonts w:ascii="Arial" w:hAnsi="Arial" w:eastAsia="Arial" w:cs="Arial"/>
          <w:highlight w:val="yellow"/>
        </w:rPr>
        <w:t>precisar</w:t>
      </w:r>
      <w:r w:rsidRPr="007E2912" w:rsidR="005B2680">
        <w:rPr>
          <w:rFonts w:ascii="Arial" w:hAnsi="Arial" w:eastAsia="Arial" w:cs="Arial"/>
          <w:highlight w:val="yellow"/>
        </w:rPr>
        <w:t xml:space="preserve"> de um celular com câmera de alta qualidade, </w:t>
      </w:r>
      <w:r w:rsidRPr="007E2912" w:rsidR="002C7035">
        <w:rPr>
          <w:rFonts w:ascii="Arial" w:hAnsi="Arial" w:eastAsia="Arial" w:cs="Arial"/>
          <w:highlight w:val="yellow"/>
        </w:rPr>
        <w:t xml:space="preserve">e </w:t>
      </w:r>
      <w:r w:rsidRPr="007E2912" w:rsidR="009752A9">
        <w:rPr>
          <w:rFonts w:ascii="Arial" w:hAnsi="Arial" w:eastAsia="Arial" w:cs="Arial"/>
          <w:highlight w:val="yellow"/>
        </w:rPr>
        <w:t xml:space="preserve">que o reconhecimento não seja tão </w:t>
      </w:r>
      <w:r w:rsidRPr="007E2912" w:rsidR="009135CB">
        <w:rPr>
          <w:rFonts w:ascii="Arial" w:hAnsi="Arial" w:eastAsia="Arial" w:cs="Arial"/>
          <w:highlight w:val="yellow"/>
        </w:rPr>
        <w:t>preciso quanto necessário.</w:t>
      </w:r>
    </w:p>
    <w:p w:rsidR="32264934" w:rsidP="0D2E0501" w:rsidRDefault="32264934" w14:paraId="44375B25" w14:textId="0A4DA272">
      <w:pPr>
        <w:spacing w:line="360" w:lineRule="auto"/>
        <w:ind w:firstLine="709"/>
        <w:jc w:val="both"/>
        <w:rPr>
          <w:rFonts w:ascii="Arial" w:hAnsi="Arial" w:eastAsia="Arial" w:cs="Arial"/>
        </w:rPr>
      </w:pPr>
      <w:r w:rsidRPr="0896AD84">
        <w:rPr>
          <w:rFonts w:ascii="Arial" w:hAnsi="Arial" w:eastAsia="Arial" w:cs="Arial"/>
        </w:rPr>
        <w:t xml:space="preserve">O projeto </w:t>
      </w:r>
      <w:r w:rsidRPr="0896AD84" w:rsidR="5DAD798E">
        <w:rPr>
          <w:rFonts w:ascii="Arial" w:hAnsi="Arial" w:eastAsia="Arial" w:cs="Arial"/>
        </w:rPr>
        <w:t>elaborado</w:t>
      </w:r>
      <w:r w:rsidRPr="0896AD84">
        <w:rPr>
          <w:rFonts w:ascii="Arial" w:hAnsi="Arial" w:eastAsia="Arial" w:cs="Arial"/>
        </w:rPr>
        <w:t xml:space="preserve"> pelo método de engenharia, proporciona a ferramenta desenvolvida em </w:t>
      </w:r>
      <w:r w:rsidRPr="0896AD84" w:rsidR="6A3E30BC">
        <w:rPr>
          <w:rFonts w:ascii="Arial" w:hAnsi="Arial" w:eastAsia="Arial" w:cs="Arial"/>
          <w:i/>
          <w:iCs/>
        </w:rPr>
        <w:t>P</w:t>
      </w:r>
      <w:r w:rsidRPr="0896AD84">
        <w:rPr>
          <w:rFonts w:ascii="Arial" w:hAnsi="Arial" w:eastAsia="Arial" w:cs="Arial"/>
          <w:i/>
          <w:iCs/>
        </w:rPr>
        <w:t>ython</w:t>
      </w:r>
      <w:r w:rsidRPr="0896AD84" w:rsidR="635C26AF">
        <w:rPr>
          <w:rFonts w:ascii="Arial" w:hAnsi="Arial" w:eastAsia="Arial" w:cs="Arial"/>
        </w:rPr>
        <w:t xml:space="preserve"> que se beneficia da biblioteca </w:t>
      </w:r>
      <w:proofErr w:type="spellStart"/>
      <w:r w:rsidRPr="0896AD84" w:rsidR="00D435E3">
        <w:rPr>
          <w:rFonts w:ascii="Arial" w:hAnsi="Arial" w:eastAsia="Arial" w:cs="Arial"/>
          <w:i/>
          <w:iCs/>
        </w:rPr>
        <w:t>O</w:t>
      </w:r>
      <w:r w:rsidRPr="0896AD84" w:rsidR="635C26AF">
        <w:rPr>
          <w:rFonts w:ascii="Arial" w:hAnsi="Arial" w:eastAsia="Arial" w:cs="Arial"/>
          <w:i/>
          <w:iCs/>
        </w:rPr>
        <w:t>pencv</w:t>
      </w:r>
      <w:proofErr w:type="spellEnd"/>
      <w:r w:rsidRPr="0896AD84" w:rsidR="635C26AF">
        <w:rPr>
          <w:rFonts w:ascii="Arial" w:hAnsi="Arial" w:eastAsia="Arial" w:cs="Arial"/>
        </w:rPr>
        <w:t xml:space="preserve"> e seus algoritmos, que </w:t>
      </w:r>
      <w:r w:rsidRPr="0896AD84" w:rsidR="3E250AF1">
        <w:rPr>
          <w:rFonts w:ascii="Arial" w:hAnsi="Arial" w:eastAsia="Arial" w:cs="Arial"/>
        </w:rPr>
        <w:t>por meio</w:t>
      </w:r>
      <w:r w:rsidRPr="0896AD84" w:rsidR="635C26AF">
        <w:rPr>
          <w:rFonts w:ascii="Arial" w:hAnsi="Arial" w:eastAsia="Arial" w:cs="Arial"/>
        </w:rPr>
        <w:t xml:space="preserve"> </w:t>
      </w:r>
      <w:r w:rsidRPr="0896AD84" w:rsidR="00054979">
        <w:rPr>
          <w:rFonts w:ascii="Arial" w:hAnsi="Arial" w:eastAsia="Arial" w:cs="Arial"/>
        </w:rPr>
        <w:t>de</w:t>
      </w:r>
      <w:r w:rsidRPr="0896AD84" w:rsidR="16FD707E">
        <w:rPr>
          <w:rFonts w:ascii="Arial" w:hAnsi="Arial" w:eastAsia="Arial" w:cs="Arial"/>
        </w:rPr>
        <w:t xml:space="preserve"> </w:t>
      </w:r>
      <w:r w:rsidRPr="0896AD84" w:rsidR="00D435E3">
        <w:rPr>
          <w:rFonts w:ascii="Arial" w:hAnsi="Arial" w:eastAsia="Arial" w:cs="Arial"/>
        </w:rPr>
        <w:t>Inteligência</w:t>
      </w:r>
      <w:r w:rsidRPr="0896AD84" w:rsidR="16FD707E">
        <w:rPr>
          <w:rFonts w:ascii="Arial" w:hAnsi="Arial" w:eastAsia="Arial" w:cs="Arial"/>
        </w:rPr>
        <w:t xml:space="preserve"> artificial</w:t>
      </w:r>
      <w:r w:rsidRPr="0896AD84" w:rsidR="0EA09C22">
        <w:rPr>
          <w:rFonts w:ascii="Arial" w:hAnsi="Arial" w:eastAsia="Arial" w:cs="Arial"/>
        </w:rPr>
        <w:t xml:space="preserve"> </w:t>
      </w:r>
      <w:r w:rsidRPr="0896AD84" w:rsidR="00C8F67A">
        <w:rPr>
          <w:rFonts w:ascii="Arial" w:hAnsi="Arial" w:eastAsia="Arial" w:cs="Arial"/>
        </w:rPr>
        <w:t>verifica a biometria do indivíduo</w:t>
      </w:r>
      <w:r w:rsidRPr="0896AD84" w:rsidR="2A18F184">
        <w:rPr>
          <w:rFonts w:ascii="Arial" w:hAnsi="Arial" w:eastAsia="Arial" w:cs="Arial"/>
        </w:rPr>
        <w:t xml:space="preserve">. </w:t>
      </w:r>
      <w:r w:rsidRPr="0896AD84" w:rsidR="00054979">
        <w:rPr>
          <w:rFonts w:ascii="Arial" w:hAnsi="Arial" w:eastAsia="Arial" w:cs="Arial"/>
        </w:rPr>
        <w:t xml:space="preserve">O </w:t>
      </w:r>
      <w:r w:rsidRPr="0896AD84" w:rsidR="5D6BD1A1">
        <w:rPr>
          <w:rFonts w:ascii="Arial" w:hAnsi="Arial" w:eastAsia="Arial" w:cs="Arial"/>
        </w:rPr>
        <w:t xml:space="preserve">projeto opera em conjunto com um banco de dados para </w:t>
      </w:r>
      <w:r w:rsidRPr="0896AD84" w:rsidR="5B353A5B">
        <w:rPr>
          <w:rFonts w:ascii="Arial" w:hAnsi="Arial" w:eastAsia="Arial" w:cs="Arial"/>
        </w:rPr>
        <w:t xml:space="preserve">o </w:t>
      </w:r>
      <w:r w:rsidRPr="0896AD84" w:rsidR="5D6BD1A1">
        <w:rPr>
          <w:rFonts w:ascii="Arial" w:hAnsi="Arial" w:eastAsia="Arial" w:cs="Arial"/>
        </w:rPr>
        <w:t xml:space="preserve">armazenamento das </w:t>
      </w:r>
      <w:r w:rsidRPr="0896AD84" w:rsidR="6AF512B9">
        <w:rPr>
          <w:rFonts w:ascii="Arial" w:hAnsi="Arial" w:eastAsia="Arial" w:cs="Arial"/>
        </w:rPr>
        <w:t xml:space="preserve">informações </w:t>
      </w:r>
      <w:r w:rsidRPr="009C3FDF" w:rsidR="2AA6DD57">
        <w:rPr>
          <w:rFonts w:ascii="Arial" w:hAnsi="Arial" w:eastAsia="Arial" w:cs="Arial"/>
        </w:rPr>
        <w:t>necessárias</w:t>
      </w:r>
      <w:r w:rsidRPr="0896AD84" w:rsidR="2AA6DD57">
        <w:rPr>
          <w:rFonts w:ascii="Arial" w:hAnsi="Arial" w:eastAsia="Arial" w:cs="Arial"/>
        </w:rPr>
        <w:t xml:space="preserve"> </w:t>
      </w:r>
      <w:r w:rsidRPr="0896AD84" w:rsidR="0051420D">
        <w:rPr>
          <w:rFonts w:ascii="Arial" w:hAnsi="Arial" w:eastAsia="Arial" w:cs="Arial"/>
        </w:rPr>
        <w:t>no</w:t>
      </w:r>
      <w:r w:rsidRPr="0896AD84" w:rsidR="6AF512B9">
        <w:rPr>
          <w:rFonts w:ascii="Arial" w:hAnsi="Arial" w:eastAsia="Arial" w:cs="Arial"/>
        </w:rPr>
        <w:t xml:space="preserve"> </w:t>
      </w:r>
      <w:r w:rsidRPr="0896AD84" w:rsidR="6F3C95A0">
        <w:rPr>
          <w:rFonts w:ascii="Arial" w:hAnsi="Arial" w:eastAsia="Arial" w:cs="Arial"/>
        </w:rPr>
        <w:t>controle dos alunos</w:t>
      </w:r>
      <w:r w:rsidRPr="0896AD84" w:rsidR="6AF512B9">
        <w:rPr>
          <w:rFonts w:ascii="Arial" w:hAnsi="Arial" w:eastAsia="Arial" w:cs="Arial"/>
        </w:rPr>
        <w:t xml:space="preserve">. </w:t>
      </w:r>
      <w:r w:rsidRPr="0896AD84" w:rsidR="775EA036">
        <w:rPr>
          <w:rFonts w:ascii="Arial" w:hAnsi="Arial" w:eastAsia="Arial" w:cs="Arial"/>
        </w:rPr>
        <w:t xml:space="preserve">Em paralelo foi desenvolvido um </w:t>
      </w:r>
      <w:r w:rsidRPr="0896AD84" w:rsidR="7CAC0AC6">
        <w:rPr>
          <w:rFonts w:ascii="Arial" w:hAnsi="Arial" w:eastAsia="Arial" w:cs="Arial"/>
          <w:i/>
          <w:iCs/>
        </w:rPr>
        <w:t>software</w:t>
      </w:r>
      <w:r w:rsidRPr="0896AD84" w:rsidR="775EA036">
        <w:rPr>
          <w:rFonts w:ascii="Arial" w:hAnsi="Arial" w:eastAsia="Arial" w:cs="Arial"/>
        </w:rPr>
        <w:t xml:space="preserve"> em </w:t>
      </w:r>
      <w:r w:rsidRPr="0896AD84" w:rsidR="004A3DD9">
        <w:rPr>
          <w:rFonts w:ascii="Arial" w:hAnsi="Arial" w:eastAsia="Arial" w:cs="Arial"/>
          <w:i/>
          <w:iCs/>
        </w:rPr>
        <w:t xml:space="preserve">Microsoft </w:t>
      </w:r>
      <w:proofErr w:type="spellStart"/>
      <w:r w:rsidRPr="0896AD84" w:rsidR="0448954B">
        <w:rPr>
          <w:rFonts w:ascii="Arial" w:hAnsi="Arial" w:eastAsia="Arial" w:cs="Arial"/>
          <w:i/>
          <w:iCs/>
        </w:rPr>
        <w:t>CSharp</w:t>
      </w:r>
      <w:proofErr w:type="spellEnd"/>
      <w:r w:rsidRPr="0896AD84" w:rsidR="775EA036">
        <w:rPr>
          <w:rFonts w:ascii="Arial" w:hAnsi="Arial" w:eastAsia="Arial" w:cs="Arial"/>
        </w:rPr>
        <w:t xml:space="preserve"> para a</w:t>
      </w:r>
      <w:r w:rsidRPr="0896AD84" w:rsidR="35114CA7">
        <w:rPr>
          <w:rFonts w:ascii="Arial" w:hAnsi="Arial" w:eastAsia="Arial" w:cs="Arial"/>
        </w:rPr>
        <w:t xml:space="preserve">uxiliar </w:t>
      </w:r>
      <w:r w:rsidRPr="0896AD84" w:rsidR="52960250">
        <w:rPr>
          <w:rFonts w:ascii="Arial" w:hAnsi="Arial" w:eastAsia="Arial" w:cs="Arial"/>
        </w:rPr>
        <w:t>na administração do banc</w:t>
      </w:r>
      <w:r w:rsidRPr="0896AD84" w:rsidR="0D2E1B4A">
        <w:rPr>
          <w:rFonts w:ascii="Arial" w:hAnsi="Arial" w:eastAsia="Arial" w:cs="Arial"/>
        </w:rPr>
        <w:t>o de dados, sem a necessidade de conhecimento técnico</w:t>
      </w:r>
      <w:r w:rsidRPr="0896AD84" w:rsidR="53B48644">
        <w:rPr>
          <w:rFonts w:ascii="Arial" w:hAnsi="Arial" w:eastAsia="Arial" w:cs="Arial"/>
        </w:rPr>
        <w:t xml:space="preserve"> </w:t>
      </w:r>
      <w:r w:rsidRPr="009C3FDF" w:rsidR="53B48644">
        <w:rPr>
          <w:rFonts w:ascii="Arial" w:hAnsi="Arial" w:eastAsia="Arial" w:cs="Arial"/>
        </w:rPr>
        <w:t>adicional</w:t>
      </w:r>
      <w:r w:rsidRPr="0896AD84" w:rsidR="0D2E1B4A">
        <w:rPr>
          <w:rFonts w:ascii="Arial" w:hAnsi="Arial" w:eastAsia="Arial" w:cs="Arial"/>
        </w:rPr>
        <w:t xml:space="preserve"> n</w:t>
      </w:r>
      <w:r w:rsidRPr="0896AD84" w:rsidR="06656E7C">
        <w:rPr>
          <w:rFonts w:ascii="Arial" w:hAnsi="Arial" w:eastAsia="Arial" w:cs="Arial"/>
        </w:rPr>
        <w:t>a</w:t>
      </w:r>
      <w:r w:rsidRPr="0896AD84" w:rsidR="0D2E1B4A">
        <w:rPr>
          <w:rFonts w:ascii="Arial" w:hAnsi="Arial" w:eastAsia="Arial" w:cs="Arial"/>
        </w:rPr>
        <w:t xml:space="preserve"> área.</w:t>
      </w:r>
      <w:r w:rsidRPr="0896AD84" w:rsidR="775EA036">
        <w:rPr>
          <w:rFonts w:ascii="Arial" w:hAnsi="Arial" w:eastAsia="Arial" w:cs="Arial"/>
        </w:rPr>
        <w:t xml:space="preserve"> </w:t>
      </w:r>
    </w:p>
    <w:p w:rsidR="00DE262E" w:rsidP="00F451A7" w:rsidRDefault="00DE262E" w14:paraId="1C271984" w14:textId="6B2C99A3">
      <w:pPr>
        <w:spacing w:line="360" w:lineRule="auto"/>
        <w:ind w:firstLine="709"/>
        <w:jc w:val="both"/>
        <w:rPr>
          <w:rFonts w:ascii="Arial" w:hAnsi="Arial" w:eastAsia="Arial" w:cs="Arial"/>
        </w:rPr>
      </w:pPr>
      <w:r>
        <w:rPr>
          <w:rFonts w:ascii="Arial" w:hAnsi="Arial" w:eastAsia="Arial" w:cs="Arial"/>
        </w:rPr>
        <w:t>Esse trabalho está dividido em capítulos, sendo eles:</w:t>
      </w:r>
    </w:p>
    <w:p w:rsidR="00DE262E" w:rsidP="00F451A7" w:rsidRDefault="00DE262E" w14:paraId="290EE725" w14:textId="79145FA6">
      <w:pPr>
        <w:spacing w:line="360" w:lineRule="auto"/>
        <w:ind w:firstLine="709"/>
        <w:jc w:val="both"/>
        <w:rPr>
          <w:rFonts w:ascii="Arial" w:hAnsi="Arial" w:eastAsia="Arial" w:cs="Arial"/>
        </w:rPr>
      </w:pPr>
      <w:r w:rsidRPr="0896AD84">
        <w:rPr>
          <w:rFonts w:ascii="Arial" w:hAnsi="Arial" w:eastAsia="Arial" w:cs="Arial"/>
        </w:rPr>
        <w:t>O primeiro capítulo intitulado “</w:t>
      </w:r>
      <w:r w:rsidRPr="0896AD84">
        <w:rPr>
          <w:rFonts w:ascii="Arial" w:hAnsi="Arial" w:eastAsia="Arial" w:cs="Arial"/>
          <w:b/>
          <w:bCs/>
        </w:rPr>
        <w:t>Introdução</w:t>
      </w:r>
      <w:r w:rsidRPr="0896AD84">
        <w:rPr>
          <w:rFonts w:ascii="Arial" w:hAnsi="Arial" w:eastAsia="Arial" w:cs="Arial"/>
        </w:rPr>
        <w:t xml:space="preserve">” </w:t>
      </w:r>
      <w:r w:rsidRPr="0896AD84" w:rsidR="00563EFD">
        <w:rPr>
          <w:rFonts w:ascii="Arial" w:hAnsi="Arial" w:eastAsia="Arial" w:cs="Arial"/>
        </w:rPr>
        <w:t>traz uma visão geral das dificuldades enfrentadas no controle de alunos e apresenta o reconhecimento facial como</w:t>
      </w:r>
      <w:r w:rsidRPr="0896AD84" w:rsidR="28A42720">
        <w:rPr>
          <w:rFonts w:ascii="Arial" w:hAnsi="Arial" w:eastAsia="Arial" w:cs="Arial"/>
        </w:rPr>
        <w:t xml:space="preserve"> </w:t>
      </w:r>
      <w:r w:rsidRPr="009C3FDF" w:rsidR="28A42720">
        <w:rPr>
          <w:rFonts w:ascii="Arial" w:hAnsi="Arial" w:eastAsia="Arial" w:cs="Arial"/>
        </w:rPr>
        <w:t>uma</w:t>
      </w:r>
      <w:r w:rsidRPr="0896AD84" w:rsidR="00563EFD">
        <w:rPr>
          <w:rFonts w:ascii="Arial" w:hAnsi="Arial" w:eastAsia="Arial" w:cs="Arial"/>
        </w:rPr>
        <w:t xml:space="preserve"> solução.</w:t>
      </w:r>
    </w:p>
    <w:p w:rsidR="00563EFD" w:rsidP="00F451A7" w:rsidRDefault="00563EFD" w14:paraId="38FEF7DA" w14:textId="71A1A8D6">
      <w:pPr>
        <w:spacing w:line="360" w:lineRule="auto"/>
        <w:ind w:firstLine="709"/>
        <w:jc w:val="both"/>
        <w:rPr>
          <w:rFonts w:ascii="Arial" w:hAnsi="Arial" w:eastAsia="Arial" w:cs="Arial"/>
        </w:rPr>
      </w:pPr>
      <w:r>
        <w:rPr>
          <w:rFonts w:ascii="Arial" w:hAnsi="Arial" w:eastAsia="Arial" w:cs="Arial"/>
        </w:rPr>
        <w:t>O segundo capítulo intitulado “</w:t>
      </w:r>
      <w:r w:rsidRPr="005B1710">
        <w:rPr>
          <w:rFonts w:ascii="Arial" w:hAnsi="Arial" w:eastAsia="Arial" w:cs="Arial"/>
          <w:b/>
          <w:bCs/>
        </w:rPr>
        <w:t>Algoritmos de Reconhecimento Facial</w:t>
      </w:r>
      <w:r>
        <w:rPr>
          <w:rFonts w:ascii="Arial" w:hAnsi="Arial" w:eastAsia="Arial" w:cs="Arial"/>
        </w:rPr>
        <w:t xml:space="preserve">” apresentando o </w:t>
      </w:r>
      <w:r w:rsidR="005B1710">
        <w:rPr>
          <w:rFonts w:ascii="Arial" w:hAnsi="Arial" w:eastAsia="Arial" w:cs="Arial"/>
        </w:rPr>
        <w:t>conceito de</w:t>
      </w:r>
      <w:r>
        <w:rPr>
          <w:rFonts w:ascii="Arial" w:hAnsi="Arial" w:eastAsia="Arial" w:cs="Arial"/>
        </w:rPr>
        <w:t xml:space="preserve"> reconhecimento facial</w:t>
      </w:r>
      <w:r w:rsidR="005B1710">
        <w:rPr>
          <w:rFonts w:ascii="Arial" w:hAnsi="Arial" w:eastAsia="Arial" w:cs="Arial"/>
        </w:rPr>
        <w:t xml:space="preserve"> e como cada tecnologia se comporta.</w:t>
      </w:r>
    </w:p>
    <w:p w:rsidR="005B1710" w:rsidP="00F451A7" w:rsidRDefault="005B1710" w14:paraId="61D7173F" w14:textId="7FBEBD65">
      <w:pPr>
        <w:spacing w:line="360" w:lineRule="auto"/>
        <w:ind w:firstLine="709"/>
        <w:jc w:val="both"/>
        <w:rPr>
          <w:rFonts w:ascii="Arial" w:hAnsi="Arial" w:eastAsia="Arial" w:cs="Arial"/>
        </w:rPr>
      </w:pPr>
      <w:r>
        <w:rPr>
          <w:rFonts w:ascii="Arial" w:hAnsi="Arial" w:eastAsia="Arial" w:cs="Arial"/>
        </w:rPr>
        <w:t>O terceiro capítulo intitulado “</w:t>
      </w:r>
      <w:r w:rsidRPr="005B1710">
        <w:rPr>
          <w:rFonts w:ascii="Arial" w:hAnsi="Arial" w:eastAsia="Arial" w:cs="Arial"/>
          <w:b/>
          <w:bCs/>
        </w:rPr>
        <w:t>Banco de Dados</w:t>
      </w:r>
      <w:r>
        <w:rPr>
          <w:rFonts w:ascii="Arial" w:hAnsi="Arial" w:eastAsia="Arial" w:cs="Arial"/>
        </w:rPr>
        <w:t xml:space="preserve">” mostra </w:t>
      </w:r>
      <w:r w:rsidR="000145E6">
        <w:rPr>
          <w:rFonts w:ascii="Arial" w:hAnsi="Arial" w:eastAsia="Arial" w:cs="Arial"/>
        </w:rPr>
        <w:t>o processo de estruturação dos dados para armazenar as informações.</w:t>
      </w:r>
    </w:p>
    <w:p w:rsidR="000145E6" w:rsidP="00F451A7" w:rsidRDefault="000145E6" w14:paraId="5374C0BB" w14:textId="24C8F11A">
      <w:pPr>
        <w:spacing w:line="360" w:lineRule="auto"/>
        <w:ind w:firstLine="709"/>
        <w:jc w:val="both"/>
        <w:rPr>
          <w:rFonts w:ascii="Arial" w:hAnsi="Arial" w:eastAsia="Arial" w:cs="Arial"/>
        </w:rPr>
      </w:pPr>
      <w:r w:rsidRPr="1EF5C6AB">
        <w:rPr>
          <w:rFonts w:ascii="Arial" w:hAnsi="Arial" w:eastAsia="Arial" w:cs="Arial"/>
        </w:rPr>
        <w:t>O quarto capítulo intitulado “</w:t>
      </w:r>
      <w:r w:rsidRPr="1EF5C6AB">
        <w:rPr>
          <w:rFonts w:ascii="Arial" w:hAnsi="Arial" w:eastAsia="Arial" w:cs="Arial"/>
          <w:b/>
          <w:bCs/>
        </w:rPr>
        <w:t xml:space="preserve">Ferramenta de Controle de Dados em </w:t>
      </w:r>
      <w:r w:rsidRPr="1EF5C6AB">
        <w:rPr>
          <w:rFonts w:ascii="Arial" w:hAnsi="Arial" w:eastAsia="Arial" w:cs="Arial"/>
          <w:b/>
          <w:bCs/>
          <w:i/>
          <w:iCs/>
        </w:rPr>
        <w:t xml:space="preserve">Microsoft </w:t>
      </w:r>
      <w:proofErr w:type="spellStart"/>
      <w:r w:rsidRPr="1EF5C6AB">
        <w:rPr>
          <w:rFonts w:ascii="Arial" w:hAnsi="Arial" w:eastAsia="Arial" w:cs="Arial"/>
          <w:b/>
          <w:bCs/>
          <w:i/>
          <w:iCs/>
        </w:rPr>
        <w:t>CSharp</w:t>
      </w:r>
      <w:proofErr w:type="spellEnd"/>
      <w:r w:rsidRPr="1EF5C6AB">
        <w:rPr>
          <w:rFonts w:ascii="Arial" w:hAnsi="Arial" w:eastAsia="Arial" w:cs="Arial"/>
        </w:rPr>
        <w:t>” apresenta a construção do software para inserção, alteração e consulta das informações no Banco de Dados.</w:t>
      </w:r>
    </w:p>
    <w:p w:rsidR="4C2FB779" w:rsidP="1EF5C6AB" w:rsidRDefault="4C2FB779" w14:paraId="5BF4BE8A" w14:textId="510D75DF">
      <w:pPr>
        <w:spacing w:line="360" w:lineRule="auto"/>
        <w:ind w:firstLine="709"/>
        <w:jc w:val="both"/>
        <w:rPr>
          <w:rFonts w:ascii="Arial" w:hAnsi="Arial" w:eastAsia="Arial" w:cs="Arial"/>
        </w:rPr>
      </w:pPr>
      <w:r w:rsidRPr="1EF5C6AB">
        <w:rPr>
          <w:rFonts w:ascii="Arial" w:hAnsi="Arial" w:eastAsia="Arial" w:cs="Arial"/>
        </w:rPr>
        <w:t>O quinto capítulo intitulado “</w:t>
      </w:r>
      <w:r w:rsidRPr="1EF5C6AB">
        <w:rPr>
          <w:rFonts w:ascii="Arial" w:hAnsi="Arial" w:eastAsia="Arial" w:cs="Arial"/>
          <w:b/>
          <w:bCs/>
        </w:rPr>
        <w:t>Ferramenta para Verificação de Presença em Python</w:t>
      </w:r>
      <w:r w:rsidRPr="1EF5C6AB">
        <w:rPr>
          <w:rFonts w:ascii="Arial" w:hAnsi="Arial" w:eastAsia="Arial" w:cs="Arial"/>
        </w:rPr>
        <w:t>” mostra o desenvolvimento do software de reconhecimento facial.</w:t>
      </w:r>
    </w:p>
    <w:p w:rsidR="000145E6" w:rsidP="00F451A7" w:rsidRDefault="000145E6" w14:paraId="4BD63B80" w14:textId="29AAF4C1">
      <w:pPr>
        <w:spacing w:line="360" w:lineRule="auto"/>
        <w:ind w:firstLine="709"/>
        <w:jc w:val="both"/>
        <w:rPr>
          <w:rFonts w:ascii="Arial" w:hAnsi="Arial" w:eastAsia="Arial" w:cs="Arial"/>
        </w:rPr>
      </w:pPr>
      <w:r w:rsidRPr="1EF5C6AB">
        <w:rPr>
          <w:rFonts w:ascii="Arial" w:hAnsi="Arial" w:eastAsia="Arial" w:cs="Arial"/>
        </w:rPr>
        <w:t xml:space="preserve">O </w:t>
      </w:r>
      <w:r w:rsidRPr="1EF5C6AB" w:rsidR="32B35E87">
        <w:rPr>
          <w:rFonts w:ascii="Arial" w:hAnsi="Arial" w:eastAsia="Arial" w:cs="Arial"/>
        </w:rPr>
        <w:t>sexto</w:t>
      </w:r>
      <w:r w:rsidRPr="1EF5C6AB">
        <w:rPr>
          <w:rFonts w:ascii="Arial" w:hAnsi="Arial" w:eastAsia="Arial" w:cs="Arial"/>
        </w:rPr>
        <w:t xml:space="preserve"> capítulo intitulado “</w:t>
      </w:r>
      <w:r w:rsidRPr="1EF5C6AB">
        <w:rPr>
          <w:rFonts w:ascii="Arial" w:hAnsi="Arial" w:eastAsia="Arial" w:cs="Arial"/>
          <w:b/>
          <w:bCs/>
        </w:rPr>
        <w:t>Teste dos Algoritmos de Reconhecimento Facial</w:t>
      </w:r>
      <w:r w:rsidRPr="1EF5C6AB">
        <w:rPr>
          <w:rFonts w:ascii="Arial" w:hAnsi="Arial" w:eastAsia="Arial" w:cs="Arial"/>
        </w:rPr>
        <w:t>”</w:t>
      </w:r>
      <w:r w:rsidRPr="1EF5C6AB" w:rsidR="008F0FE0">
        <w:rPr>
          <w:rFonts w:ascii="Arial" w:hAnsi="Arial" w:eastAsia="Arial" w:cs="Arial"/>
        </w:rPr>
        <w:t xml:space="preserve"> traz as estatísticas, critérios e métodos usados para escolha do algoritmo principal no reconhecimento facial.</w:t>
      </w:r>
    </w:p>
    <w:p w:rsidR="00646334" w:rsidP="0779EF16" w:rsidRDefault="00646334" w14:paraId="0CCAC5D8" w14:textId="51647BFF">
      <w:pPr>
        <w:spacing w:line="360" w:lineRule="auto"/>
        <w:ind w:firstLine="709"/>
        <w:jc w:val="both"/>
        <w:rPr>
          <w:rFonts w:ascii="Arial" w:hAnsi="Arial"/>
        </w:rPr>
      </w:pPr>
      <w:r w:rsidRPr="7398E423" w:rsidR="00646334">
        <w:rPr>
          <w:rFonts w:ascii="Arial" w:hAnsi="Arial" w:eastAsia="Arial" w:cs="Arial"/>
        </w:rPr>
        <w:t>O sétimo capítulo intitulado “</w:t>
      </w:r>
      <w:r w:rsidRPr="7398E423" w:rsidR="00646334">
        <w:rPr>
          <w:rFonts w:ascii="Arial" w:hAnsi="Arial" w:eastAsia="Arial" w:cs="Arial"/>
          <w:b w:val="1"/>
          <w:bCs w:val="1"/>
        </w:rPr>
        <w:t>Resultados</w:t>
      </w:r>
      <w:r w:rsidRPr="7398E423" w:rsidR="00646334">
        <w:rPr>
          <w:rFonts w:ascii="Arial" w:hAnsi="Arial" w:eastAsia="Arial" w:cs="Arial"/>
        </w:rPr>
        <w:t xml:space="preserve">” traz os resultados obtidos </w:t>
      </w:r>
      <w:r w:rsidRPr="7398E423" w:rsidR="58D4B798">
        <w:rPr>
          <w:rFonts w:ascii="Arial" w:hAnsi="Arial" w:eastAsia="Arial" w:cs="Arial"/>
        </w:rPr>
        <w:t>e a diferença entre os resultados esperados.</w:t>
      </w:r>
    </w:p>
    <w:p w:rsidR="49746A04" w:rsidP="7398E423" w:rsidRDefault="49746A04" w14:paraId="29B9B7DB" w14:textId="6AE3B5D6">
      <w:pPr>
        <w:pStyle w:val="Normal"/>
        <w:spacing w:line="360" w:lineRule="auto"/>
        <w:ind w:firstLine="709"/>
        <w:jc w:val="both"/>
        <w:rPr>
          <w:rFonts w:ascii="Arial" w:hAnsi="Arial" w:eastAsia="Arial" w:cs="Arial"/>
          <w:highlight w:val="yellow"/>
        </w:rPr>
      </w:pPr>
      <w:r w:rsidRPr="7398E423" w:rsidR="49746A04">
        <w:rPr>
          <w:rFonts w:ascii="Arial" w:hAnsi="Arial" w:eastAsia="Arial" w:cs="Arial"/>
          <w:highlight w:val="yellow"/>
        </w:rPr>
        <w:t xml:space="preserve">O </w:t>
      </w:r>
      <w:r w:rsidRPr="7398E423" w:rsidR="2FA34467">
        <w:rPr>
          <w:rFonts w:ascii="Arial" w:hAnsi="Arial" w:eastAsia="Arial" w:cs="Arial"/>
          <w:highlight w:val="yellow"/>
        </w:rPr>
        <w:t>oitavo</w:t>
      </w:r>
      <w:r w:rsidRPr="7398E423" w:rsidR="49746A04">
        <w:rPr>
          <w:rFonts w:ascii="Arial" w:hAnsi="Arial" w:eastAsia="Arial" w:cs="Arial"/>
          <w:highlight w:val="yellow"/>
        </w:rPr>
        <w:t xml:space="preserve"> capítulo intitulado </w:t>
      </w:r>
      <w:r w:rsidRPr="7398E423" w:rsidR="49746A04">
        <w:rPr>
          <w:rFonts w:ascii="Arial" w:hAnsi="Arial" w:eastAsia="Arial" w:cs="Arial"/>
          <w:b w:val="1"/>
          <w:bCs w:val="1"/>
          <w:highlight w:val="yellow"/>
        </w:rPr>
        <w:t>“Conclusões e Considerações Finais”</w:t>
      </w:r>
      <w:r w:rsidRPr="7398E423" w:rsidR="49746A04">
        <w:rPr>
          <w:rFonts w:ascii="Arial" w:hAnsi="Arial" w:eastAsia="Arial" w:cs="Arial"/>
          <w:highlight w:val="yellow"/>
        </w:rPr>
        <w:t xml:space="preserve"> </w:t>
      </w:r>
      <w:r w:rsidRPr="7398E423" w:rsidR="39A4D21A">
        <w:rPr>
          <w:rFonts w:ascii="Arial" w:hAnsi="Arial" w:eastAsia="Arial" w:cs="Arial"/>
          <w:highlight w:val="yellow"/>
        </w:rPr>
        <w:t xml:space="preserve">apresentando os aprendizados e pensamentos gerados com </w:t>
      </w:r>
      <w:r w:rsidRPr="7398E423" w:rsidR="792127AE">
        <w:rPr>
          <w:rFonts w:ascii="Arial" w:hAnsi="Arial" w:eastAsia="Arial" w:cs="Arial"/>
          <w:highlight w:val="yellow"/>
        </w:rPr>
        <w:t>o desenvolvimento do projeto.</w:t>
      </w:r>
    </w:p>
    <w:p w:rsidR="27DFFC11" w:rsidP="7398E423" w:rsidRDefault="27DFFC11" w14:paraId="6188BF5A" w14:textId="0065A6E7">
      <w:pPr>
        <w:spacing w:line="360" w:lineRule="auto"/>
        <w:ind w:firstLine="709"/>
        <w:jc w:val="both"/>
        <w:rPr>
          <w:rFonts w:ascii="Arial" w:hAnsi="Arial" w:eastAsia="Arial" w:cs="Arial"/>
          <w:highlight w:val="yellow"/>
        </w:rPr>
      </w:pPr>
      <w:r w:rsidRPr="7398E423" w:rsidR="27DFFC11">
        <w:rPr>
          <w:rFonts w:ascii="Arial" w:hAnsi="Arial" w:eastAsia="Arial" w:cs="Arial"/>
          <w:highlight w:val="yellow"/>
        </w:rPr>
        <w:t xml:space="preserve">O </w:t>
      </w:r>
      <w:r w:rsidRPr="7398E423" w:rsidR="5C83538F">
        <w:rPr>
          <w:rFonts w:ascii="Arial" w:hAnsi="Arial" w:eastAsia="Arial" w:cs="Arial"/>
          <w:highlight w:val="yellow"/>
        </w:rPr>
        <w:t>nono</w:t>
      </w:r>
      <w:r w:rsidRPr="7398E423" w:rsidR="27DFFC11">
        <w:rPr>
          <w:rFonts w:ascii="Arial" w:hAnsi="Arial" w:eastAsia="Arial" w:cs="Arial"/>
          <w:highlight w:val="yellow"/>
        </w:rPr>
        <w:t xml:space="preserve"> capítulo intitulado “</w:t>
      </w:r>
      <w:r w:rsidRPr="7398E423" w:rsidR="32374CE3">
        <w:rPr>
          <w:rFonts w:ascii="Arial" w:hAnsi="Arial" w:eastAsia="Arial" w:cs="Arial"/>
          <w:b w:val="1"/>
          <w:bCs w:val="1"/>
          <w:highlight w:val="yellow"/>
        </w:rPr>
        <w:t>Função Adicional</w:t>
      </w:r>
      <w:r w:rsidRPr="7398E423" w:rsidR="27DFFC11">
        <w:rPr>
          <w:rFonts w:ascii="Arial" w:hAnsi="Arial" w:eastAsia="Arial" w:cs="Arial"/>
          <w:highlight w:val="yellow"/>
        </w:rPr>
        <w:t xml:space="preserve">” </w:t>
      </w:r>
      <w:r w:rsidRPr="7398E423" w:rsidR="7521631B">
        <w:rPr>
          <w:rFonts w:ascii="Arial" w:hAnsi="Arial" w:eastAsia="Arial" w:cs="Arial"/>
          <w:highlight w:val="yellow"/>
        </w:rPr>
        <w:t>mostra</w:t>
      </w:r>
      <w:r w:rsidRPr="7398E423" w:rsidR="4FCC9FAC">
        <w:rPr>
          <w:rFonts w:ascii="Arial" w:hAnsi="Arial" w:eastAsia="Arial" w:cs="Arial"/>
          <w:highlight w:val="yellow"/>
        </w:rPr>
        <w:t xml:space="preserve"> </w:t>
      </w:r>
      <w:r w:rsidRPr="7398E423" w:rsidR="50733C89">
        <w:rPr>
          <w:rFonts w:ascii="Arial" w:hAnsi="Arial" w:eastAsia="Arial" w:cs="Arial"/>
          <w:highlight w:val="yellow"/>
        </w:rPr>
        <w:t>tod</w:t>
      </w:r>
      <w:r w:rsidRPr="7398E423" w:rsidR="4FCC9FAC">
        <w:rPr>
          <w:rFonts w:ascii="Arial" w:hAnsi="Arial" w:eastAsia="Arial" w:cs="Arial"/>
          <w:highlight w:val="yellow"/>
        </w:rPr>
        <w:t xml:space="preserve">o processo de </w:t>
      </w:r>
      <w:r w:rsidRPr="7398E423" w:rsidR="6C8198DE">
        <w:rPr>
          <w:rFonts w:ascii="Arial" w:hAnsi="Arial" w:eastAsia="Arial" w:cs="Arial"/>
          <w:highlight w:val="yellow"/>
        </w:rPr>
        <w:t>desenvolvimento do sistema de medição de temperatura</w:t>
      </w:r>
      <w:r w:rsidRPr="7398E423" w:rsidR="48A7DCD2">
        <w:rPr>
          <w:rFonts w:ascii="Arial" w:hAnsi="Arial" w:eastAsia="Arial" w:cs="Arial"/>
          <w:highlight w:val="yellow"/>
        </w:rPr>
        <w:t>.</w:t>
      </w:r>
    </w:p>
    <w:p w:rsidR="7398E423" w:rsidP="7398E423" w:rsidRDefault="7398E423" w14:paraId="20BCC591" w14:textId="7CCA9EDA">
      <w:pPr>
        <w:pStyle w:val="Normal"/>
        <w:spacing w:line="360" w:lineRule="auto"/>
        <w:ind w:firstLine="709"/>
        <w:jc w:val="both"/>
        <w:rPr>
          <w:rFonts w:ascii="Arial" w:hAnsi="Arial" w:eastAsia="Arial" w:cs="Arial"/>
        </w:rPr>
      </w:pPr>
    </w:p>
    <w:p w:rsidRPr="00A14865" w:rsidR="004B739F" w:rsidRDefault="004B739F" w14:paraId="480AD714" w14:textId="6BB5B165">
      <w:pPr>
        <w:spacing w:line="360" w:lineRule="auto"/>
        <w:ind w:firstLine="709"/>
        <w:jc w:val="both"/>
        <w:rPr>
          <w:rFonts w:ascii="Arial" w:hAnsi="Arial"/>
        </w:rPr>
      </w:pPr>
    </w:p>
    <w:p w:rsidRPr="00204E0A" w:rsidR="00204E0A" w:rsidP="004638B7" w:rsidRDefault="00646334" w14:paraId="42696BBC" w14:textId="100D884B">
      <w:pPr>
        <w:pStyle w:val="NoSpacing"/>
      </w:pPr>
      <w:bookmarkStart w:name="_Toc57388875" w:id="13"/>
      <w:bookmarkStart w:name="_Toc57407123" w:id="14"/>
      <w:r w:rsidRPr="00204E0A">
        <w:rPr>
          <w:rFonts w:eastAsia="Arial"/>
        </w:rPr>
        <w:t>ALGORITMOS DE RECONHECIMENTO FACIAL</w:t>
      </w:r>
      <w:bookmarkEnd w:id="13"/>
      <w:bookmarkEnd w:id="14"/>
    </w:p>
    <w:p w:rsidRPr="00747E75" w:rsidR="002C5C21" w:rsidP="00747E75" w:rsidRDefault="6053CFDA" w14:paraId="22E603EE" w14:textId="0C57A96D">
      <w:pPr>
        <w:pStyle w:val="Estilo1"/>
      </w:pPr>
      <w:bookmarkStart w:name="_Toc57388876" w:id="15"/>
      <w:bookmarkStart w:name="_Toc57407124" w:id="16"/>
      <w:r>
        <w:t>Introdução ao Capítulo</w:t>
      </w:r>
      <w:bookmarkEnd w:id="15"/>
      <w:bookmarkEnd w:id="16"/>
    </w:p>
    <w:p w:rsidRPr="002C5C21" w:rsidR="194525D9" w:rsidP="002C5C21" w:rsidRDefault="194525D9" w14:paraId="7CE511BE" w14:textId="2A0A19DC">
      <w:pPr>
        <w:spacing w:line="360" w:lineRule="auto"/>
        <w:ind w:firstLine="709"/>
        <w:jc w:val="both"/>
        <w:rPr>
          <w:rFonts w:ascii="Arial" w:hAnsi="Arial" w:eastAsia="Arial" w:cs="Arial"/>
        </w:rPr>
      </w:pPr>
      <w:r w:rsidRPr="7BA30021">
        <w:rPr>
          <w:rFonts w:ascii="Arial" w:hAnsi="Arial" w:eastAsia="Arial" w:cs="Arial"/>
        </w:rPr>
        <w:t xml:space="preserve">Este </w:t>
      </w:r>
      <w:r w:rsidRPr="7BA30021" w:rsidR="3191E8F2">
        <w:rPr>
          <w:rFonts w:ascii="Arial" w:hAnsi="Arial" w:eastAsia="Arial" w:cs="Arial"/>
        </w:rPr>
        <w:t>capítulo</w:t>
      </w:r>
      <w:r w:rsidRPr="7BA30021">
        <w:rPr>
          <w:rFonts w:ascii="Arial" w:hAnsi="Arial" w:eastAsia="Arial" w:cs="Arial"/>
        </w:rPr>
        <w:t xml:space="preserve"> traz informação a respeito do processamento de reconhecimento facial através da Intelig</w:t>
      </w:r>
      <w:r w:rsidRPr="7BA30021" w:rsidR="004A3DD9">
        <w:rPr>
          <w:rFonts w:ascii="Arial" w:hAnsi="Arial" w:eastAsia="Arial" w:cs="Arial"/>
        </w:rPr>
        <w:t>ê</w:t>
      </w:r>
      <w:r w:rsidRPr="7BA30021">
        <w:rPr>
          <w:rFonts w:ascii="Arial" w:hAnsi="Arial" w:eastAsia="Arial" w:cs="Arial"/>
        </w:rPr>
        <w:t xml:space="preserve">ncia </w:t>
      </w:r>
      <w:r w:rsidRPr="7BA30021" w:rsidR="394AED77">
        <w:rPr>
          <w:rFonts w:ascii="Arial" w:hAnsi="Arial" w:eastAsia="Arial" w:cs="Arial"/>
        </w:rPr>
        <w:t>A</w:t>
      </w:r>
      <w:r w:rsidRPr="7BA30021">
        <w:rPr>
          <w:rFonts w:ascii="Arial" w:hAnsi="Arial" w:eastAsia="Arial" w:cs="Arial"/>
        </w:rPr>
        <w:t xml:space="preserve">rtificial, com o uso dos algoritmos </w:t>
      </w:r>
      <w:proofErr w:type="spellStart"/>
      <w:r w:rsidRPr="7BA30021">
        <w:rPr>
          <w:rFonts w:ascii="Arial" w:hAnsi="Arial" w:eastAsia="Arial" w:cs="Arial"/>
          <w:i/>
          <w:iCs/>
        </w:rPr>
        <w:t>Eigenface</w:t>
      </w:r>
      <w:proofErr w:type="spellEnd"/>
      <w:r w:rsidRPr="7BA30021">
        <w:rPr>
          <w:rFonts w:ascii="Arial" w:hAnsi="Arial" w:eastAsia="Arial" w:cs="Arial"/>
        </w:rPr>
        <w:t xml:space="preserve">, </w:t>
      </w:r>
      <w:proofErr w:type="spellStart"/>
      <w:r w:rsidRPr="7BA30021">
        <w:rPr>
          <w:rFonts w:ascii="Arial" w:hAnsi="Arial" w:eastAsia="Arial" w:cs="Arial"/>
          <w:i/>
          <w:iCs/>
        </w:rPr>
        <w:t>Fisherface</w:t>
      </w:r>
      <w:proofErr w:type="spellEnd"/>
      <w:r w:rsidRPr="7BA30021">
        <w:rPr>
          <w:rFonts w:ascii="Arial" w:hAnsi="Arial" w:eastAsia="Arial" w:cs="Arial"/>
        </w:rPr>
        <w:t xml:space="preserve"> e </w:t>
      </w:r>
      <w:r w:rsidRPr="7BA30021">
        <w:rPr>
          <w:rFonts w:ascii="Arial" w:hAnsi="Arial" w:eastAsia="Arial" w:cs="Arial"/>
          <w:i/>
          <w:iCs/>
        </w:rPr>
        <w:t xml:space="preserve">Local </w:t>
      </w:r>
      <w:proofErr w:type="spellStart"/>
      <w:r w:rsidRPr="7BA30021">
        <w:rPr>
          <w:rFonts w:ascii="Arial" w:hAnsi="Arial" w:eastAsia="Arial" w:cs="Arial"/>
          <w:i/>
          <w:iCs/>
        </w:rPr>
        <w:t>Binary</w:t>
      </w:r>
      <w:proofErr w:type="spellEnd"/>
      <w:r w:rsidRPr="7BA30021">
        <w:rPr>
          <w:rFonts w:ascii="Arial" w:hAnsi="Arial" w:eastAsia="Arial" w:cs="Arial"/>
          <w:i/>
          <w:iCs/>
        </w:rPr>
        <w:t xml:space="preserve"> </w:t>
      </w:r>
      <w:proofErr w:type="spellStart"/>
      <w:r w:rsidRPr="7BA30021">
        <w:rPr>
          <w:rFonts w:ascii="Arial" w:hAnsi="Arial" w:eastAsia="Arial" w:cs="Arial"/>
          <w:i/>
          <w:iCs/>
        </w:rPr>
        <w:t>Patterns</w:t>
      </w:r>
      <w:proofErr w:type="spellEnd"/>
      <w:r w:rsidRPr="7BA30021">
        <w:rPr>
          <w:rFonts w:ascii="Arial" w:hAnsi="Arial" w:eastAsia="Arial" w:cs="Arial"/>
          <w:i/>
          <w:iCs/>
        </w:rPr>
        <w:t xml:space="preserve"> </w:t>
      </w:r>
      <w:proofErr w:type="spellStart"/>
      <w:r w:rsidRPr="7BA30021">
        <w:rPr>
          <w:rFonts w:ascii="Arial" w:hAnsi="Arial" w:eastAsia="Arial" w:cs="Arial"/>
          <w:i/>
          <w:iCs/>
        </w:rPr>
        <w:t>Histograms</w:t>
      </w:r>
      <w:proofErr w:type="spellEnd"/>
      <w:r w:rsidRPr="7BA30021">
        <w:rPr>
          <w:rFonts w:ascii="Arial" w:hAnsi="Arial" w:eastAsia="Arial" w:cs="Arial"/>
        </w:rPr>
        <w:t>,</w:t>
      </w:r>
      <w:r w:rsidRPr="7BA30021" w:rsidR="1558A2F3">
        <w:rPr>
          <w:rFonts w:ascii="Arial" w:hAnsi="Arial" w:eastAsia="Arial" w:cs="Arial"/>
        </w:rPr>
        <w:t xml:space="preserve"> todos </w:t>
      </w:r>
      <w:r w:rsidRPr="7BA30021" w:rsidR="0F94C8B0">
        <w:rPr>
          <w:rFonts w:ascii="Arial" w:hAnsi="Arial" w:eastAsia="Arial" w:cs="Arial"/>
        </w:rPr>
        <w:t>disponíveis</w:t>
      </w:r>
      <w:r w:rsidRPr="7BA30021" w:rsidR="1558A2F3">
        <w:rPr>
          <w:rFonts w:ascii="Arial" w:hAnsi="Arial" w:eastAsia="Arial" w:cs="Arial"/>
        </w:rPr>
        <w:t xml:space="preserve"> na biblioteca </w:t>
      </w:r>
      <w:proofErr w:type="spellStart"/>
      <w:r w:rsidRPr="7BA30021" w:rsidR="1558A2F3">
        <w:rPr>
          <w:rFonts w:ascii="Arial" w:hAnsi="Arial" w:eastAsia="Arial" w:cs="Arial"/>
          <w:i/>
          <w:iCs/>
        </w:rPr>
        <w:t>OpenCV</w:t>
      </w:r>
      <w:proofErr w:type="spellEnd"/>
      <w:r w:rsidRPr="7BA30021" w:rsidR="1558A2F3">
        <w:rPr>
          <w:rFonts w:ascii="Arial" w:hAnsi="Arial" w:eastAsia="Arial" w:cs="Arial"/>
        </w:rPr>
        <w:t xml:space="preserve">. </w:t>
      </w:r>
      <w:r w:rsidRPr="7BA30021" w:rsidR="241C1742">
        <w:rPr>
          <w:rFonts w:ascii="Arial" w:hAnsi="Arial" w:eastAsia="Arial" w:cs="Arial"/>
        </w:rPr>
        <w:t xml:space="preserve">O </w:t>
      </w:r>
      <w:r w:rsidRPr="7BA30021" w:rsidR="4536A65E">
        <w:rPr>
          <w:rFonts w:ascii="Arial" w:hAnsi="Arial" w:eastAsia="Arial" w:cs="Arial"/>
        </w:rPr>
        <w:t xml:space="preserve">princípio </w:t>
      </w:r>
      <w:r w:rsidRPr="7BA30021" w:rsidR="009C3FDF">
        <w:rPr>
          <w:rFonts w:ascii="Arial" w:hAnsi="Arial" w:eastAsia="Arial" w:cs="Arial"/>
        </w:rPr>
        <w:t>de</w:t>
      </w:r>
      <w:r w:rsidRPr="7BA30021" w:rsidR="4536A65E">
        <w:rPr>
          <w:rFonts w:ascii="Arial" w:hAnsi="Arial" w:eastAsia="Arial" w:cs="Arial"/>
        </w:rPr>
        <w:t xml:space="preserve"> utilizar os algoritmos e realizar </w:t>
      </w:r>
      <w:r w:rsidRPr="7BA30021" w:rsidR="09F44390">
        <w:rPr>
          <w:rFonts w:ascii="Arial" w:hAnsi="Arial" w:eastAsia="Arial" w:cs="Arial"/>
        </w:rPr>
        <w:t>a identificação de uma pessoa por meio da computação</w:t>
      </w:r>
      <w:r w:rsidRPr="7BA30021" w:rsidR="6CA25181">
        <w:rPr>
          <w:rFonts w:ascii="Arial" w:hAnsi="Arial" w:eastAsia="Arial" w:cs="Arial"/>
        </w:rPr>
        <w:t>,</w:t>
      </w:r>
      <w:r w:rsidRPr="7BA30021" w:rsidR="09F44390">
        <w:rPr>
          <w:rFonts w:ascii="Arial" w:hAnsi="Arial" w:eastAsia="Arial" w:cs="Arial"/>
        </w:rPr>
        <w:t xml:space="preserve"> consiste em: capturar fotos para treinamento, treinar a máquina com as fotos, e r</w:t>
      </w:r>
      <w:r w:rsidRPr="7BA30021" w:rsidR="49B08F02">
        <w:rPr>
          <w:rFonts w:ascii="Arial" w:hAnsi="Arial" w:eastAsia="Arial" w:cs="Arial"/>
        </w:rPr>
        <w:t>econhecer o indivíduo.</w:t>
      </w:r>
    </w:p>
    <w:p w:rsidR="30CEA579" w:rsidP="7BA30021" w:rsidRDefault="3F7ADB72" w14:paraId="3E466B4C" w14:textId="60CA0CE0">
      <w:pPr>
        <w:pStyle w:val="Estilo1"/>
        <w:rPr>
          <w:rFonts w:eastAsia="Arial"/>
          <w:iCs w:val="0"/>
          <w:szCs w:val="24"/>
          <w:lang w:val="en"/>
        </w:rPr>
      </w:pPr>
      <w:bookmarkStart w:name="_Toc57388877" w:id="17"/>
      <w:bookmarkStart w:name="_Toc57407125" w:id="18"/>
      <w:r>
        <w:t>P</w:t>
      </w:r>
      <w:r w:rsidRPr="7BA30021">
        <w:rPr>
          <w:lang w:val="en"/>
        </w:rPr>
        <w:t>rincipal Component Analysis (PCA)</w:t>
      </w:r>
      <w:bookmarkEnd w:id="17"/>
      <w:bookmarkEnd w:id="18"/>
    </w:p>
    <w:p w:rsidR="30CEA579" w:rsidP="7BA30021" w:rsidRDefault="33C254D0" w14:paraId="29B053A7" w14:textId="7640579F">
      <w:pPr>
        <w:spacing w:line="360" w:lineRule="auto"/>
        <w:ind w:firstLine="709"/>
        <w:jc w:val="both"/>
        <w:rPr>
          <w:rFonts w:ascii="Arial" w:hAnsi="Arial" w:eastAsia="Arial" w:cs="Arial"/>
        </w:rPr>
      </w:pPr>
      <w:r w:rsidRPr="7398E423" w:rsidR="33C254D0">
        <w:rPr>
          <w:rFonts w:ascii="Arial" w:hAnsi="Arial" w:eastAsia="Arial" w:cs="Arial"/>
        </w:rPr>
        <w:t xml:space="preserve">A análise de componente principal </w:t>
      </w:r>
      <w:r w:rsidRPr="7398E423" w:rsidR="290DF4BE">
        <w:rPr>
          <w:rFonts w:ascii="Arial" w:hAnsi="Arial" w:eastAsia="Arial" w:cs="Arial"/>
        </w:rPr>
        <w:t>é uma técnica que através das redes neurais ar</w:t>
      </w:r>
      <w:r w:rsidRPr="7398E423" w:rsidR="0A897ED9">
        <w:rPr>
          <w:rFonts w:ascii="Arial" w:hAnsi="Arial" w:eastAsia="Arial" w:cs="Arial"/>
        </w:rPr>
        <w:t>tificias, visa diminuir o esforço computacional</w:t>
      </w:r>
      <w:r w:rsidRPr="7398E423" w:rsidR="61250221">
        <w:rPr>
          <w:rFonts w:ascii="Arial" w:hAnsi="Arial" w:eastAsia="Arial" w:cs="Arial"/>
        </w:rPr>
        <w:t>. O PCA consiste em um método</w:t>
      </w:r>
      <w:r w:rsidRPr="7398E423" w:rsidR="4979ED61">
        <w:rPr>
          <w:rFonts w:ascii="Arial" w:hAnsi="Arial" w:eastAsia="Arial" w:cs="Arial"/>
        </w:rPr>
        <w:t xml:space="preserve"> estatístico de análise multivariável capaz de reduzir a dimensão do problema mantendo suas características mais </w:t>
      </w:r>
      <w:r w:rsidRPr="7398E423" w:rsidR="4F280E2E">
        <w:rPr>
          <w:rFonts w:ascii="Arial" w:hAnsi="Arial" w:eastAsia="Arial" w:cs="Arial"/>
        </w:rPr>
        <w:t>relevantes (</w:t>
      </w:r>
      <w:r w:rsidRPr="7398E423" w:rsidR="4F280E2E">
        <w:rPr>
          <w:rFonts w:ascii="Arial" w:hAnsi="Arial" w:eastAsia="Arial" w:cs="Arial"/>
          <w:color w:val="000000" w:themeColor="text1" w:themeTint="FF" w:themeShade="FF"/>
        </w:rPr>
        <w:t>HAYKIN, 2001</w:t>
      </w:r>
      <w:r w:rsidRPr="7398E423" w:rsidR="17E0D309">
        <w:rPr>
          <w:rFonts w:ascii="Arial" w:hAnsi="Arial" w:eastAsia="Arial" w:cs="Arial"/>
        </w:rPr>
        <w:t>).</w:t>
      </w:r>
    </w:p>
    <w:p w:rsidR="793097D7" w:rsidP="7398E423" w:rsidRDefault="793097D7" w14:paraId="17D26099" w14:textId="0D9BC549">
      <w:pPr>
        <w:spacing w:line="360" w:lineRule="auto"/>
        <w:ind w:firstLine="709"/>
        <w:jc w:val="both"/>
        <w:rPr>
          <w:rFonts w:ascii="Arial" w:hAnsi="Arial" w:eastAsia="Arial" w:cs="Arial"/>
          <w:noProof w:val="0"/>
          <w:sz w:val="24"/>
          <w:szCs w:val="24"/>
          <w:highlight w:val="yellow"/>
          <w:u w:val="none"/>
          <w:lang w:val="pt-BR"/>
        </w:rPr>
      </w:pPr>
      <w:r w:rsidRPr="7398E423" w:rsidR="793097D7">
        <w:rPr>
          <w:rFonts w:ascii="Arial" w:hAnsi="Arial" w:eastAsia="Arial" w:cs="Arial"/>
          <w:noProof w:val="0"/>
          <w:sz w:val="24"/>
          <w:szCs w:val="24"/>
          <w:highlight w:val="yellow"/>
          <w:u w:val="none"/>
          <w:lang w:val="pt-BR"/>
        </w:rPr>
        <w:t>O principal objetivo da técnica é a redução da matriz, sem a perda de informação relevante, por isso ela é muito utilizada para reconhecimento de padrões em imagens.</w:t>
      </w:r>
      <w:r w:rsidRPr="7398E423" w:rsidR="41DE9EC6">
        <w:rPr>
          <w:rFonts w:ascii="Arial" w:hAnsi="Arial" w:eastAsia="Arial" w:cs="Arial"/>
          <w:noProof w:val="0"/>
          <w:sz w:val="24"/>
          <w:szCs w:val="24"/>
          <w:highlight w:val="yellow"/>
          <w:u w:val="none"/>
          <w:lang w:val="pt-BR"/>
        </w:rPr>
        <w:t xml:space="preserve"> (VASCONCELOS</w:t>
      </w:r>
      <w:r w:rsidRPr="7398E423" w:rsidR="41DE9EC6">
        <w:rPr>
          <w:rFonts w:ascii="Arial" w:hAnsi="Arial" w:eastAsia="Arial" w:cs="Arial"/>
          <w:noProof w:val="0"/>
          <w:sz w:val="24"/>
          <w:szCs w:val="24"/>
          <w:highlight w:val="yellow"/>
          <w:u w:val="none"/>
          <w:lang w:val="pt-BR"/>
        </w:rPr>
        <w:t>)</w:t>
      </w:r>
    </w:p>
    <w:p w:rsidR="793097D7" w:rsidP="7398E423" w:rsidRDefault="793097D7" w14:paraId="30A4437F" w14:textId="0835CDF0">
      <w:pPr>
        <w:spacing w:line="360" w:lineRule="auto"/>
        <w:ind w:firstLine="1"/>
        <w:jc w:val="both"/>
        <w:rPr>
          <w:rFonts w:ascii="Arial" w:hAnsi="Arial" w:eastAsia="Arial" w:cs="Arial"/>
          <w:noProof w:val="0"/>
          <w:sz w:val="24"/>
          <w:szCs w:val="24"/>
          <w:highlight w:val="yellow"/>
          <w:lang w:val="pt-BR"/>
        </w:rPr>
      </w:pPr>
      <w:r w:rsidRPr="7398E423" w:rsidR="793097D7">
        <w:rPr>
          <w:rFonts w:ascii="Arial" w:hAnsi="Arial" w:eastAsia="Arial" w:cs="Arial"/>
          <w:noProof w:val="0"/>
          <w:sz w:val="24"/>
          <w:szCs w:val="24"/>
          <w:highlight w:val="yellow"/>
          <w:u w:val="none"/>
          <w:lang w:val="pt-BR"/>
        </w:rPr>
        <w:t>Os passos para</w:t>
      </w:r>
      <w:r w:rsidRPr="7398E423" w:rsidR="793097D7">
        <w:rPr>
          <w:rFonts w:ascii="Arial" w:hAnsi="Arial" w:eastAsia="Arial" w:cs="Arial"/>
          <w:noProof w:val="0"/>
          <w:sz w:val="24"/>
          <w:szCs w:val="24"/>
          <w:highlight w:val="yellow"/>
          <w:lang w:val="pt-BR"/>
        </w:rPr>
        <w:t xml:space="preserve"> calcular os componentes principais são:</w:t>
      </w:r>
    </w:p>
    <w:p w:rsidR="793097D7" w:rsidP="7398E423" w:rsidRDefault="793097D7" w14:paraId="208BC296" w14:textId="3CCEF43B">
      <w:pPr>
        <w:pStyle w:val="ListParagraph"/>
        <w:numPr>
          <w:ilvl w:val="0"/>
          <w:numId w:val="24"/>
        </w:numPr>
        <w:jc w:val="both"/>
        <w:rPr>
          <w:rFonts w:ascii="Arial" w:hAnsi="Arial" w:eastAsia="Arial" w:cs="Arial"/>
          <w:sz w:val="24"/>
          <w:szCs w:val="24"/>
        </w:rPr>
      </w:pPr>
      <w:r w:rsidRPr="7398E423" w:rsidR="793097D7">
        <w:rPr>
          <w:rFonts w:ascii="Arial" w:hAnsi="Arial" w:eastAsia="Arial" w:cs="Arial"/>
          <w:noProof w:val="0"/>
          <w:sz w:val="24"/>
          <w:szCs w:val="24"/>
          <w:highlight w:val="yellow"/>
          <w:lang w:val="pt-BR"/>
        </w:rPr>
        <w:t>Obter M amostras de vetores de dimensão N;</w:t>
      </w:r>
    </w:p>
    <w:p w:rsidR="793097D7" w:rsidP="7398E423" w:rsidRDefault="793097D7" w14:paraId="55400882" w14:textId="17EF1489">
      <w:pPr>
        <w:pStyle w:val="ListParagraph"/>
        <w:numPr>
          <w:ilvl w:val="0"/>
          <w:numId w:val="24"/>
        </w:numPr>
        <w:jc w:val="both"/>
        <w:rPr>
          <w:rFonts w:ascii="Arial" w:hAnsi="Arial" w:eastAsia="Arial" w:cs="Arial"/>
          <w:sz w:val="24"/>
          <w:szCs w:val="24"/>
        </w:rPr>
      </w:pPr>
      <w:r w:rsidRPr="7398E423" w:rsidR="793097D7">
        <w:rPr>
          <w:rFonts w:ascii="Arial" w:hAnsi="Arial" w:eastAsia="Arial" w:cs="Arial"/>
          <w:noProof w:val="0"/>
          <w:sz w:val="24"/>
          <w:szCs w:val="24"/>
          <w:highlight w:val="yellow"/>
          <w:lang w:val="pt-BR"/>
        </w:rPr>
        <w:t>Calcular o vetor médio desses dados;</w:t>
      </w:r>
    </w:p>
    <w:p w:rsidR="793097D7" w:rsidP="7398E423" w:rsidRDefault="793097D7" w14:paraId="4C7AEB14" w14:textId="0A0CBCD0">
      <w:pPr>
        <w:pStyle w:val="ListParagraph"/>
        <w:numPr>
          <w:ilvl w:val="0"/>
          <w:numId w:val="24"/>
        </w:numPr>
        <w:jc w:val="both"/>
        <w:rPr>
          <w:rFonts w:ascii="Arial" w:hAnsi="Arial" w:eastAsia="Arial" w:cs="Arial"/>
          <w:sz w:val="24"/>
          <w:szCs w:val="24"/>
        </w:rPr>
      </w:pPr>
      <w:r w:rsidRPr="7398E423" w:rsidR="793097D7">
        <w:rPr>
          <w:rFonts w:ascii="Arial" w:hAnsi="Arial" w:eastAsia="Arial" w:cs="Arial"/>
          <w:noProof w:val="0"/>
          <w:sz w:val="24"/>
          <w:szCs w:val="24"/>
          <w:highlight w:val="yellow"/>
          <w:lang w:val="pt-BR"/>
        </w:rPr>
        <w:t>Subtrair a média de todos os itens de dados;</w:t>
      </w:r>
    </w:p>
    <w:p w:rsidR="793097D7" w:rsidP="7398E423" w:rsidRDefault="793097D7" w14:paraId="2FE16896" w14:textId="06D58B1F">
      <w:pPr>
        <w:pStyle w:val="ListParagraph"/>
        <w:numPr>
          <w:ilvl w:val="0"/>
          <w:numId w:val="24"/>
        </w:numPr>
        <w:jc w:val="both"/>
        <w:rPr>
          <w:rFonts w:ascii="Arial" w:hAnsi="Arial" w:eastAsia="Arial" w:cs="Arial"/>
          <w:sz w:val="24"/>
          <w:szCs w:val="24"/>
        </w:rPr>
      </w:pPr>
      <w:r w:rsidRPr="7398E423" w:rsidR="793097D7">
        <w:rPr>
          <w:rFonts w:ascii="Arial" w:hAnsi="Arial" w:eastAsia="Arial" w:cs="Arial"/>
          <w:noProof w:val="0"/>
          <w:sz w:val="24"/>
          <w:szCs w:val="24"/>
          <w:highlight w:val="yellow"/>
          <w:lang w:val="pt-BR"/>
        </w:rPr>
        <w:t>calcular a matriz de covariância usando todas as subtrações, isso resultará em uma matriz n x n;</w:t>
      </w:r>
    </w:p>
    <w:p w:rsidR="793097D7" w:rsidP="7398E423" w:rsidRDefault="793097D7" w14:paraId="048ECA98" w14:textId="6AA3F1FE">
      <w:pPr>
        <w:pStyle w:val="ListParagraph"/>
        <w:numPr>
          <w:ilvl w:val="0"/>
          <w:numId w:val="24"/>
        </w:numPr>
        <w:jc w:val="both"/>
        <w:rPr>
          <w:rFonts w:ascii="Arial" w:hAnsi="Arial" w:eastAsia="Arial" w:cs="Arial"/>
          <w:sz w:val="24"/>
          <w:szCs w:val="24"/>
        </w:rPr>
      </w:pPr>
      <w:r w:rsidRPr="7398E423" w:rsidR="793097D7">
        <w:rPr>
          <w:rFonts w:ascii="Arial" w:hAnsi="Arial" w:eastAsia="Arial" w:cs="Arial"/>
          <w:noProof w:val="0"/>
          <w:sz w:val="24"/>
          <w:szCs w:val="24"/>
          <w:highlight w:val="yellow"/>
          <w:lang w:val="pt-BR"/>
        </w:rPr>
        <w:t>calcular os auto vetores usando todas as subtrações;</w:t>
      </w:r>
    </w:p>
    <w:p w:rsidR="793097D7" w:rsidP="7398E423" w:rsidRDefault="793097D7" w14:paraId="7D9C3A2A" w14:textId="43E775CC">
      <w:pPr>
        <w:pStyle w:val="ListParagraph"/>
        <w:numPr>
          <w:ilvl w:val="0"/>
          <w:numId w:val="24"/>
        </w:numPr>
        <w:jc w:val="both"/>
        <w:rPr>
          <w:rFonts w:ascii="Arial" w:hAnsi="Arial" w:eastAsia="Arial" w:cs="Arial"/>
          <w:sz w:val="24"/>
          <w:szCs w:val="24"/>
        </w:rPr>
      </w:pPr>
      <w:r w:rsidRPr="7398E423" w:rsidR="793097D7">
        <w:rPr>
          <w:rFonts w:ascii="Arial" w:hAnsi="Arial" w:eastAsia="Arial" w:cs="Arial"/>
          <w:noProof w:val="0"/>
          <w:sz w:val="24"/>
          <w:szCs w:val="24"/>
          <w:highlight w:val="yellow"/>
          <w:lang w:val="pt-BR"/>
        </w:rPr>
        <w:t xml:space="preserve">Arranjar a matriz da Transformada de </w:t>
      </w:r>
      <w:proofErr w:type="spellStart"/>
      <w:r w:rsidRPr="7398E423" w:rsidR="793097D7">
        <w:rPr>
          <w:rFonts w:ascii="Arial" w:hAnsi="Arial" w:eastAsia="Arial" w:cs="Arial"/>
          <w:noProof w:val="0"/>
          <w:sz w:val="24"/>
          <w:szCs w:val="24"/>
          <w:highlight w:val="yellow"/>
          <w:lang w:val="pt-BR"/>
        </w:rPr>
        <w:t>Hotelling</w:t>
      </w:r>
      <w:proofErr w:type="spellEnd"/>
      <w:r w:rsidRPr="7398E423" w:rsidR="793097D7">
        <w:rPr>
          <w:rFonts w:ascii="Arial" w:hAnsi="Arial" w:eastAsia="Arial" w:cs="Arial"/>
          <w:noProof w:val="0"/>
          <w:sz w:val="24"/>
          <w:szCs w:val="24"/>
          <w:highlight w:val="yellow"/>
          <w:lang w:val="pt-BR"/>
        </w:rPr>
        <w:t xml:space="preserve"> (sua linha é formada pelos autovetores da matriz de covariância arranjada, então a primeira linha (elemento (0,0)) é o vetor automático correspondente ao maior autovalor, e assim por diante, até que a última linha corresponda com o menor valor característico.</w:t>
      </w:r>
    </w:p>
    <w:p w:rsidRPr="00747E75" w:rsidR="004B739F" w:rsidP="00747E75" w:rsidRDefault="3EB2BDF0" w14:paraId="2FBEC740" w14:textId="55C54744">
      <w:pPr>
        <w:pStyle w:val="Estilo1"/>
      </w:pPr>
      <w:bookmarkStart w:name="_Toc57388878" w:id="19"/>
      <w:bookmarkStart w:name="_Toc57407126" w:id="20"/>
      <w:proofErr w:type="spellStart"/>
      <w:r>
        <w:t>EigenFace</w:t>
      </w:r>
      <w:bookmarkEnd w:id="19"/>
      <w:bookmarkEnd w:id="20"/>
      <w:proofErr w:type="spellEnd"/>
    </w:p>
    <w:p w:rsidR="4F9D32E4" w:rsidP="4EB22FC6" w:rsidRDefault="4F9D32E4" w14:paraId="681A5903" w14:textId="02317A75">
      <w:pPr>
        <w:spacing w:line="360" w:lineRule="auto"/>
        <w:ind w:firstLine="709"/>
        <w:jc w:val="both"/>
        <w:rPr>
          <w:rFonts w:ascii="Arial" w:hAnsi="Arial" w:eastAsia="Arial" w:cs="Arial"/>
        </w:rPr>
      </w:pPr>
      <w:proofErr w:type="spellStart"/>
      <w:r w:rsidRPr="553343DC">
        <w:rPr>
          <w:rFonts w:ascii="Arial" w:hAnsi="Arial" w:eastAsia="Arial" w:cs="Arial"/>
        </w:rPr>
        <w:t>Eigenface</w:t>
      </w:r>
      <w:proofErr w:type="spellEnd"/>
      <w:r w:rsidRPr="553343DC">
        <w:rPr>
          <w:rFonts w:ascii="Arial" w:hAnsi="Arial" w:eastAsia="Arial" w:cs="Arial"/>
        </w:rPr>
        <w:t xml:space="preserve"> foi desenvolvida por </w:t>
      </w:r>
      <w:proofErr w:type="spellStart"/>
      <w:r w:rsidRPr="553343DC">
        <w:rPr>
          <w:rFonts w:ascii="Arial" w:hAnsi="Arial" w:eastAsia="Arial" w:cs="Arial"/>
        </w:rPr>
        <w:t>Sirovich</w:t>
      </w:r>
      <w:proofErr w:type="spellEnd"/>
      <w:r w:rsidRPr="553343DC">
        <w:rPr>
          <w:rFonts w:ascii="Arial" w:hAnsi="Arial" w:eastAsia="Arial" w:cs="Arial"/>
        </w:rPr>
        <w:t xml:space="preserve"> e </w:t>
      </w:r>
      <w:proofErr w:type="spellStart"/>
      <w:r w:rsidRPr="553343DC">
        <w:rPr>
          <w:rFonts w:ascii="Arial" w:hAnsi="Arial" w:eastAsia="Arial" w:cs="Arial"/>
        </w:rPr>
        <w:t>Kirby</w:t>
      </w:r>
      <w:proofErr w:type="spellEnd"/>
      <w:r w:rsidRPr="553343DC">
        <w:rPr>
          <w:rFonts w:ascii="Arial" w:hAnsi="Arial" w:eastAsia="Arial" w:cs="Arial"/>
        </w:rPr>
        <w:t xml:space="preserve"> (1987), </w:t>
      </w:r>
      <w:r w:rsidRPr="553343DC">
        <w:rPr>
          <w:rFonts w:ascii="Arial" w:hAnsi="Arial" w:eastAsia="Arial" w:cs="Arial"/>
          <w:highlight w:val="yellow"/>
        </w:rPr>
        <w:t xml:space="preserve">como um método de representar a face </w:t>
      </w:r>
      <w:r w:rsidRPr="553343DC" w:rsidR="661AB3F0">
        <w:rPr>
          <w:rFonts w:ascii="Arial" w:hAnsi="Arial" w:eastAsia="Arial" w:cs="Arial"/>
          <w:highlight w:val="yellow"/>
        </w:rPr>
        <w:t xml:space="preserve">utilizando técnicas da </w:t>
      </w:r>
      <w:r w:rsidRPr="553343DC">
        <w:rPr>
          <w:rFonts w:ascii="Arial" w:hAnsi="Arial" w:eastAsia="Arial" w:cs="Arial"/>
          <w:highlight w:val="yellow"/>
        </w:rPr>
        <w:t>visão computacional</w:t>
      </w:r>
      <w:r w:rsidRPr="553343DC">
        <w:rPr>
          <w:rFonts w:ascii="Arial" w:hAnsi="Arial" w:eastAsia="Arial" w:cs="Arial"/>
        </w:rPr>
        <w:t xml:space="preserve">, trata-se de uma abordagem holística, que considera o reconhecimento de faces como um problema de reconhecimento 2D (ALBERGARIA; SANTOS; ALVIM JÚNIOR, 2006). O método não depende de formas geométricas da face, como olhos, nariz e boca, portanto trabalha com a busca de um conjunto de características utilizando toda a informação da representação facial (DINIZ; NETO; JUNIOR; FONTES, 2013). Funciona de forma semelhante ao PCA, porém leva uma otimização a fim de diminuir a matriz de covariância, reduzindo o processamento necessário para calcular os </w:t>
      </w:r>
      <w:proofErr w:type="spellStart"/>
      <w:r w:rsidRPr="553343DC">
        <w:rPr>
          <w:rFonts w:ascii="Arial" w:hAnsi="Arial" w:eastAsia="Arial" w:cs="Arial"/>
        </w:rPr>
        <w:t>autovetores</w:t>
      </w:r>
      <w:proofErr w:type="spellEnd"/>
      <w:r w:rsidRPr="553343DC">
        <w:rPr>
          <w:rFonts w:ascii="Arial" w:hAnsi="Arial" w:eastAsia="Arial" w:cs="Arial"/>
        </w:rPr>
        <w:t>. (DINIZ; NETO; JUNIOR; FONTES, 2013).</w:t>
      </w:r>
    </w:p>
    <w:p w:rsidRPr="009C3FDF" w:rsidR="4F9D32E4" w:rsidP="4EB22FC6" w:rsidRDefault="4F9D32E4" w14:paraId="0A9D93EF" w14:textId="49637B86">
      <w:pPr>
        <w:spacing w:line="360" w:lineRule="auto"/>
        <w:ind w:firstLine="709"/>
        <w:jc w:val="both"/>
        <w:rPr>
          <w:rFonts w:ascii="Arial" w:hAnsi="Arial" w:eastAsia="Arial" w:cs="Arial"/>
        </w:rPr>
      </w:pPr>
      <w:r w:rsidRPr="4EB22FC6">
        <w:rPr>
          <w:rFonts w:ascii="Arial" w:hAnsi="Arial" w:eastAsia="Arial" w:cs="Arial"/>
        </w:rPr>
        <w:t xml:space="preserve">As </w:t>
      </w:r>
      <w:proofErr w:type="spellStart"/>
      <w:r w:rsidRPr="4EB22FC6">
        <w:rPr>
          <w:rFonts w:ascii="Arial" w:hAnsi="Arial" w:eastAsia="Arial" w:cs="Arial"/>
        </w:rPr>
        <w:t>EigenFaces</w:t>
      </w:r>
      <w:proofErr w:type="spellEnd"/>
      <w:r w:rsidRPr="4EB22FC6">
        <w:rPr>
          <w:rFonts w:ascii="Arial" w:hAnsi="Arial" w:eastAsia="Arial" w:cs="Arial"/>
        </w:rPr>
        <w:t xml:space="preserve">, que são </w:t>
      </w:r>
      <w:proofErr w:type="spellStart"/>
      <w:r w:rsidRPr="4EB22FC6">
        <w:rPr>
          <w:rFonts w:ascii="Arial" w:hAnsi="Arial" w:eastAsia="Arial" w:cs="Arial"/>
        </w:rPr>
        <w:t>autovetores</w:t>
      </w:r>
      <w:proofErr w:type="spellEnd"/>
      <w:r w:rsidRPr="4EB22FC6">
        <w:rPr>
          <w:rFonts w:ascii="Arial" w:hAnsi="Arial" w:eastAsia="Arial" w:cs="Arial"/>
        </w:rPr>
        <w:t xml:space="preserve"> das faces, buscam identificar pequenas características de covariância do rosto que são relevantes para diferenciar duas faces (DINIZ; NETO; JUNIOR; FONTES, 2013). Através de um conjunto de imagens, as características são analisadas pela variação dos valores assumidos pelos pixels (DINIZ; NETO; JUNIOR; FONTES, 2013). O conjunto dessas informações gera um </w:t>
      </w:r>
      <w:proofErr w:type="spellStart"/>
      <w:r w:rsidRPr="4EB22FC6">
        <w:rPr>
          <w:rFonts w:ascii="Arial" w:hAnsi="Arial" w:eastAsia="Arial" w:cs="Arial"/>
        </w:rPr>
        <w:t>autovetor</w:t>
      </w:r>
      <w:proofErr w:type="spellEnd"/>
      <w:r w:rsidRPr="4EB22FC6">
        <w:rPr>
          <w:rFonts w:ascii="Arial" w:hAnsi="Arial" w:eastAsia="Arial" w:cs="Arial"/>
        </w:rPr>
        <w:t>, que basicamente descreve a variação dos pixels associados a diferentes características faciais (DINIZ; NETO; JUNIOR; FONTES, 2013).</w:t>
      </w:r>
    </w:p>
    <w:p w:rsidRPr="009C3FDF" w:rsidR="004B739F" w:rsidP="4EB22FC6" w:rsidRDefault="7F7F75F4" w14:paraId="6D38A8C3" w14:textId="4BB851C6">
      <w:pPr>
        <w:spacing w:line="360" w:lineRule="auto"/>
        <w:ind w:firstLine="709"/>
        <w:jc w:val="both"/>
        <w:rPr>
          <w:rFonts w:ascii="Arial" w:hAnsi="Arial" w:eastAsia="Arial" w:cs="Arial"/>
        </w:rPr>
      </w:pPr>
      <w:r w:rsidRPr="4EB22FC6">
        <w:rPr>
          <w:rFonts w:ascii="Arial" w:hAnsi="Arial" w:eastAsia="Arial" w:cs="Arial"/>
        </w:rPr>
        <w:t xml:space="preserve">Procedimento para gerar as </w:t>
      </w:r>
      <w:proofErr w:type="spellStart"/>
      <w:r w:rsidRPr="4EB22FC6">
        <w:rPr>
          <w:rFonts w:ascii="Arial" w:hAnsi="Arial" w:eastAsia="Arial" w:cs="Arial"/>
        </w:rPr>
        <w:t>EigenFaces</w:t>
      </w:r>
      <w:proofErr w:type="spellEnd"/>
      <w:r w:rsidRPr="4EB22FC6">
        <w:rPr>
          <w:rFonts w:ascii="Arial" w:hAnsi="Arial" w:eastAsia="Arial" w:cs="Arial"/>
        </w:rPr>
        <w:t xml:space="preserve"> e realizar o reconhecimento facial:</w:t>
      </w:r>
    </w:p>
    <w:p w:rsidRPr="009C3FDF" w:rsidR="004B739F" w:rsidP="4EB22FC6" w:rsidRDefault="7F7F75F4" w14:paraId="65B203F3" w14:textId="77777777">
      <w:pPr>
        <w:pStyle w:val="ListParagraph"/>
        <w:numPr>
          <w:ilvl w:val="0"/>
          <w:numId w:val="6"/>
        </w:numPr>
        <w:spacing w:line="360" w:lineRule="auto"/>
        <w:jc w:val="both"/>
        <w:rPr>
          <w:rFonts w:ascii="Arial" w:hAnsi="Arial" w:eastAsia="Arial" w:cs="Arial"/>
        </w:rPr>
      </w:pPr>
      <w:r w:rsidRPr="4EB22FC6">
        <w:rPr>
          <w:rFonts w:ascii="Arial" w:hAnsi="Arial" w:eastAsia="Arial" w:cs="Arial"/>
        </w:rPr>
        <w:t>A partir de um número n de imagens para treinamento G, gera uma matriz Y de n faces m</w:t>
      </w:r>
      <w:r w:rsidRPr="4EB22FC6" w:rsidR="6AE2BE01">
        <w:rPr>
          <w:rFonts w:ascii="Arial" w:hAnsi="Arial" w:eastAsia="Arial" w:cs="Arial"/>
        </w:rPr>
        <w:t>é</w:t>
      </w:r>
      <w:r w:rsidRPr="4EB22FC6">
        <w:rPr>
          <w:rFonts w:ascii="Arial" w:hAnsi="Arial" w:eastAsia="Arial" w:cs="Arial"/>
        </w:rPr>
        <w:t>dias contidas em G. O objetivo e eliminar as informações redundantes da face.</w:t>
      </w:r>
    </w:p>
    <w:p w:rsidRPr="00A14865" w:rsidR="004B739F" w:rsidP="5ED66A87" w:rsidRDefault="3EB2BDF0" w14:paraId="06FA6B50" w14:textId="6A73524A">
      <w:pPr>
        <w:spacing w:line="257" w:lineRule="auto"/>
        <w:jc w:val="center"/>
      </w:pPr>
      <w:r w:rsidR="3EB2BDF0">
        <w:drawing>
          <wp:inline wp14:editId="1DDFF568" wp14:anchorId="50599AEF">
            <wp:extent cx="2333625" cy="844933"/>
            <wp:effectExtent l="0" t="0" r="0" b="0"/>
            <wp:docPr id="631266401" name="Imagem 631266401" title=""/>
            <wp:cNvGraphicFramePr>
              <a:graphicFrameLocks noChangeAspect="1"/>
            </wp:cNvGraphicFramePr>
            <a:graphic>
              <a:graphicData uri="http://schemas.openxmlformats.org/drawingml/2006/picture">
                <pic:pic>
                  <pic:nvPicPr>
                    <pic:cNvPr id="0" name="Imagem 631266401"/>
                    <pic:cNvPicPr/>
                  </pic:nvPicPr>
                  <pic:blipFill>
                    <a:blip r:embed="R8a0078a471434d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33625" cy="844933"/>
                    </a:xfrm>
                    <a:prstGeom prst="rect">
                      <a:avLst/>
                    </a:prstGeom>
                  </pic:spPr>
                </pic:pic>
              </a:graphicData>
            </a:graphic>
          </wp:inline>
        </w:drawing>
      </w:r>
    </w:p>
    <w:p w:rsidRPr="0089310A" w:rsidR="0089310A" w:rsidP="0089310A" w:rsidRDefault="0089310A" w14:paraId="27736BE6" w14:textId="4EBC8DCC">
      <w:pPr>
        <w:pStyle w:val="Caption"/>
        <w:jc w:val="center"/>
        <w:rPr>
          <w:rFonts w:ascii="Arial" w:hAnsi="Arial" w:cs="Arial"/>
          <w:color w:val="808080" w:themeColor="background1" w:themeShade="80"/>
        </w:rPr>
      </w:pPr>
      <w:bookmarkStart w:name="_Toc57407183" w:id="21"/>
      <w:r w:rsidRPr="0089310A">
        <w:rPr>
          <w:rFonts w:ascii="Arial" w:hAnsi="Arial" w:cs="Arial"/>
          <w:color w:val="808080" w:themeColor="background1" w:themeShade="80"/>
        </w:rPr>
        <w:t xml:space="preserve">Figura </w:t>
      </w:r>
      <w:r w:rsidRPr="0089310A">
        <w:rPr>
          <w:rFonts w:ascii="Arial" w:hAnsi="Arial" w:cs="Arial"/>
          <w:color w:val="808080" w:themeColor="background1" w:themeShade="80"/>
        </w:rPr>
        <w:fldChar w:fldCharType="begin"/>
      </w:r>
      <w:r w:rsidRPr="0089310A">
        <w:rPr>
          <w:rFonts w:ascii="Arial" w:hAnsi="Arial" w:cs="Arial"/>
          <w:color w:val="808080" w:themeColor="background1" w:themeShade="80"/>
        </w:rPr>
        <w:instrText xml:space="preserve"> SEQ Figura \* ARABIC </w:instrText>
      </w:r>
      <w:r w:rsidRPr="0089310A">
        <w:rPr>
          <w:rFonts w:ascii="Arial" w:hAnsi="Arial" w:cs="Arial"/>
          <w:color w:val="808080" w:themeColor="background1" w:themeShade="80"/>
        </w:rPr>
        <w:fldChar w:fldCharType="separate"/>
      </w:r>
      <w:r w:rsidR="005D087A">
        <w:rPr>
          <w:rFonts w:ascii="Arial" w:hAnsi="Arial" w:cs="Arial"/>
          <w:noProof/>
          <w:color w:val="808080" w:themeColor="background1" w:themeShade="80"/>
        </w:rPr>
        <w:t>1</w:t>
      </w:r>
      <w:r w:rsidRPr="0089310A">
        <w:rPr>
          <w:rFonts w:ascii="Arial" w:hAnsi="Arial" w:cs="Arial"/>
          <w:color w:val="808080" w:themeColor="background1" w:themeShade="80"/>
        </w:rPr>
        <w:fldChar w:fldCharType="end"/>
      </w:r>
      <w:r w:rsidRPr="0089310A">
        <w:rPr>
          <w:rFonts w:ascii="Arial" w:hAnsi="Arial" w:cs="Arial"/>
          <w:color w:val="808080" w:themeColor="background1" w:themeShade="80"/>
        </w:rPr>
        <w:t>: Exemplo de Face média.</w:t>
      </w:r>
      <w:bookmarkEnd w:id="21"/>
    </w:p>
    <w:p w:rsidR="0089310A" w:rsidP="0089310A" w:rsidRDefault="3EB2BDF0" w14:paraId="319465C5" w14:textId="77777777">
      <w:pPr>
        <w:keepNext/>
        <w:spacing w:line="257" w:lineRule="auto"/>
        <w:jc w:val="center"/>
      </w:pPr>
      <w:r w:rsidR="3EB2BDF0">
        <w:drawing>
          <wp:inline wp14:editId="200D7AAC" wp14:anchorId="654BF53B">
            <wp:extent cx="1914525" cy="1876425"/>
            <wp:effectExtent l="0" t="0" r="0" b="0"/>
            <wp:docPr id="824135459" name="Imagem 824135459" title=""/>
            <wp:cNvGraphicFramePr>
              <a:graphicFrameLocks noChangeAspect="1"/>
            </wp:cNvGraphicFramePr>
            <a:graphic>
              <a:graphicData uri="http://schemas.openxmlformats.org/drawingml/2006/picture">
                <pic:pic>
                  <pic:nvPicPr>
                    <pic:cNvPr id="0" name="Imagem 824135459"/>
                    <pic:cNvPicPr/>
                  </pic:nvPicPr>
                  <pic:blipFill>
                    <a:blip r:embed="Ra32c08df89a54bf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14525" cy="1876425"/>
                    </a:xfrm>
                    <a:prstGeom prst="rect">
                      <a:avLst/>
                    </a:prstGeom>
                  </pic:spPr>
                </pic:pic>
              </a:graphicData>
            </a:graphic>
          </wp:inline>
        </w:drawing>
      </w:r>
    </w:p>
    <w:p w:rsidRPr="0089310A" w:rsidR="005A449A" w:rsidP="0089310A" w:rsidRDefault="0089310A" w14:paraId="2B6EFA1C" w14:textId="0BEE8482">
      <w:pPr>
        <w:pStyle w:val="Caption"/>
        <w:jc w:val="center"/>
        <w:rPr>
          <w:rFonts w:ascii="Arial" w:hAnsi="Arial" w:cs="Arial"/>
          <w:color w:val="808080" w:themeColor="background1" w:themeShade="80"/>
        </w:rPr>
      </w:pPr>
      <w:r w:rsidRPr="0089310A">
        <w:rPr>
          <w:rFonts w:ascii="Arial" w:hAnsi="Arial" w:cs="Arial"/>
          <w:color w:val="808080" w:themeColor="background1" w:themeShade="80"/>
        </w:rPr>
        <w:t xml:space="preserve">Fonte: </w:t>
      </w:r>
      <w:r w:rsidRPr="00551D00" w:rsidR="00551D00">
        <w:rPr>
          <w:rFonts w:ascii="Arial" w:hAnsi="Arial" w:cs="Arial"/>
          <w:color w:val="808080" w:themeColor="background1" w:themeShade="80"/>
        </w:rPr>
        <w:t xml:space="preserve">SINFIC - Reconhecimento de padrões através de </w:t>
      </w:r>
      <w:proofErr w:type="spellStart"/>
      <w:r w:rsidRPr="00551D00" w:rsidR="00551D00">
        <w:rPr>
          <w:rFonts w:ascii="Arial" w:hAnsi="Arial" w:cs="Arial"/>
          <w:color w:val="808080" w:themeColor="background1" w:themeShade="80"/>
        </w:rPr>
        <w:t>Eigenfaces</w:t>
      </w:r>
      <w:proofErr w:type="spellEnd"/>
      <w:r w:rsidR="00551D00">
        <w:rPr>
          <w:rFonts w:ascii="Arial" w:hAnsi="Arial" w:cs="Arial"/>
          <w:color w:val="808080" w:themeColor="background1" w:themeShade="80"/>
        </w:rPr>
        <w:t>.</w:t>
      </w:r>
    </w:p>
    <w:p w:rsidRPr="009C3FDF" w:rsidR="009C3FDF" w:rsidP="009C3FDF" w:rsidRDefault="009C3FDF" w14:paraId="1383A6AD" w14:textId="77777777"/>
    <w:p w:rsidRPr="009C3FDF" w:rsidR="004B739F" w:rsidP="4EB22FC6" w:rsidRDefault="7F7F75F4" w14:paraId="19E921C5" w14:textId="58AC1A1D">
      <w:pPr>
        <w:pStyle w:val="ListParagraph"/>
        <w:numPr>
          <w:ilvl w:val="0"/>
          <w:numId w:val="6"/>
        </w:numPr>
        <w:spacing w:line="360" w:lineRule="auto"/>
        <w:jc w:val="both"/>
        <w:rPr>
          <w:rFonts w:ascii="Arial" w:hAnsi="Arial" w:eastAsia="Arial" w:cs="Arial"/>
        </w:rPr>
      </w:pPr>
      <w:r w:rsidRPr="4EB22FC6">
        <w:rPr>
          <w:rFonts w:ascii="Arial" w:hAnsi="Arial" w:eastAsia="Arial" w:cs="Arial"/>
        </w:rPr>
        <w:t>Calcula-se a diferença de cada face G e cada face média Y, e então gera a matriz A.</w:t>
      </w:r>
    </w:p>
    <w:p w:rsidRPr="00A14865" w:rsidR="004B739F" w:rsidP="5ED66A87" w:rsidRDefault="3EB2BDF0" w14:paraId="1ED45E97" w14:textId="4A686D8D">
      <w:pPr>
        <w:spacing w:line="257" w:lineRule="auto"/>
        <w:ind w:left="360"/>
        <w:jc w:val="center"/>
      </w:pPr>
      <w:r w:rsidR="3EB2BDF0">
        <w:drawing>
          <wp:inline wp14:editId="4BC5C4A7" wp14:anchorId="3F29B488">
            <wp:extent cx="2598286" cy="542925"/>
            <wp:effectExtent l="0" t="0" r="0" b="0"/>
            <wp:docPr id="1179442912" name="Imagem 1179442912" title=""/>
            <wp:cNvGraphicFramePr>
              <a:graphicFrameLocks noChangeAspect="1"/>
            </wp:cNvGraphicFramePr>
            <a:graphic>
              <a:graphicData uri="http://schemas.openxmlformats.org/drawingml/2006/picture">
                <pic:pic>
                  <pic:nvPicPr>
                    <pic:cNvPr id="0" name="Imagem 1179442912"/>
                    <pic:cNvPicPr/>
                  </pic:nvPicPr>
                  <pic:blipFill>
                    <a:blip r:embed="R36fc3ad306ba47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8286" cy="542925"/>
                    </a:xfrm>
                    <a:prstGeom prst="rect">
                      <a:avLst/>
                    </a:prstGeom>
                  </pic:spPr>
                </pic:pic>
              </a:graphicData>
            </a:graphic>
          </wp:inline>
        </w:drawing>
      </w:r>
    </w:p>
    <w:p w:rsidRPr="00A14865" w:rsidR="004B739F" w:rsidP="5ED66A87" w:rsidRDefault="3EB2BDF0" w14:paraId="4A28EF04" w14:textId="35719088">
      <w:pPr>
        <w:spacing w:line="257" w:lineRule="auto"/>
        <w:ind w:left="360"/>
        <w:jc w:val="center"/>
        <w:rPr>
          <w:rFonts w:ascii="Arial" w:hAnsi="Arial" w:eastAsia="Arial" w:cs="Arial"/>
          <w:color w:val="000000" w:themeColor="text1"/>
          <w:sz w:val="26"/>
          <w:szCs w:val="26"/>
        </w:rPr>
      </w:pPr>
      <w:r w:rsidR="3EB2BDF0">
        <w:drawing>
          <wp:inline wp14:editId="1F3B9A3A" wp14:anchorId="74207FC1">
            <wp:extent cx="2443323" cy="409575"/>
            <wp:effectExtent l="0" t="0" r="0" b="0"/>
            <wp:docPr id="622720615" name="Imagem 622720615" title=""/>
            <wp:cNvGraphicFramePr>
              <a:graphicFrameLocks noChangeAspect="1"/>
            </wp:cNvGraphicFramePr>
            <a:graphic>
              <a:graphicData uri="http://schemas.openxmlformats.org/drawingml/2006/picture">
                <pic:pic>
                  <pic:nvPicPr>
                    <pic:cNvPr id="0" name="Imagem 622720615"/>
                    <pic:cNvPicPr/>
                  </pic:nvPicPr>
                  <pic:blipFill>
                    <a:blip r:embed="R07229ed38b574d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43323" cy="409575"/>
                    </a:xfrm>
                    <a:prstGeom prst="rect">
                      <a:avLst/>
                    </a:prstGeom>
                  </pic:spPr>
                </pic:pic>
              </a:graphicData>
            </a:graphic>
          </wp:inline>
        </w:drawing>
      </w:r>
      <w:r w:rsidRPr="32D177DB" w:rsidR="3EB2BDF0">
        <w:rPr>
          <w:rFonts w:ascii="Arial" w:hAnsi="Arial" w:eastAsia="Arial" w:cs="Arial"/>
          <w:sz w:val="25"/>
          <w:szCs w:val="25"/>
        </w:rPr>
        <w:t xml:space="preserve"> </w:t>
      </w:r>
    </w:p>
    <w:p w:rsidRPr="00A14865" w:rsidR="004B739F" w:rsidP="5ED66A87" w:rsidRDefault="004B739F" w14:paraId="650C9ED3" w14:textId="66256234">
      <w:pPr>
        <w:spacing w:line="257" w:lineRule="auto"/>
        <w:ind w:left="360"/>
        <w:jc w:val="center"/>
        <w:rPr>
          <w:rFonts w:ascii="Arial" w:hAnsi="Arial" w:eastAsia="Arial" w:cs="Arial"/>
          <w:sz w:val="25"/>
          <w:szCs w:val="25"/>
        </w:rPr>
      </w:pPr>
    </w:p>
    <w:p w:rsidR="30CEA579" w:rsidP="30CEA579" w:rsidRDefault="30CEA579" w14:paraId="481D11B0" w14:textId="14FC7ACF">
      <w:pPr>
        <w:spacing w:line="257" w:lineRule="auto"/>
        <w:ind w:left="360"/>
        <w:jc w:val="center"/>
        <w:rPr>
          <w:rFonts w:ascii="Arial" w:hAnsi="Arial" w:eastAsia="Arial" w:cs="Arial"/>
          <w:sz w:val="25"/>
          <w:szCs w:val="25"/>
        </w:rPr>
      </w:pPr>
    </w:p>
    <w:p w:rsidRPr="009C3FDF" w:rsidR="004B739F" w:rsidP="4EB22FC6" w:rsidRDefault="7F7F75F4" w14:paraId="6FA50A3F" w14:textId="5B6DB69A">
      <w:pPr>
        <w:pStyle w:val="ListParagraph"/>
        <w:numPr>
          <w:ilvl w:val="0"/>
          <w:numId w:val="6"/>
        </w:numPr>
        <w:spacing w:line="360" w:lineRule="auto"/>
        <w:jc w:val="both"/>
        <w:rPr>
          <w:rFonts w:ascii="Arial" w:hAnsi="Arial" w:eastAsia="Arial" w:cs="Arial"/>
        </w:rPr>
      </w:pPr>
      <w:r w:rsidRPr="4EB22FC6">
        <w:rPr>
          <w:rFonts w:ascii="Arial" w:hAnsi="Arial" w:eastAsia="Arial" w:cs="Arial"/>
        </w:rPr>
        <w:t xml:space="preserve">Gerar a matriz de covariância C: </w:t>
      </w:r>
    </w:p>
    <w:p w:rsidRPr="00A14865" w:rsidR="004B739F" w:rsidP="5ED66A87" w:rsidRDefault="28488510" w14:paraId="7E34FB0F" w14:textId="270B9058">
      <w:pPr>
        <w:spacing w:line="257" w:lineRule="auto"/>
        <w:jc w:val="center"/>
      </w:pPr>
      <w:r w:rsidR="28488510">
        <w:drawing>
          <wp:inline wp14:editId="09AE5AA0" wp14:anchorId="353A68BE">
            <wp:extent cx="2389905" cy="438150"/>
            <wp:effectExtent l="0" t="0" r="0" b="0"/>
            <wp:docPr id="107623589" name="Imagem 107623589" title=""/>
            <wp:cNvGraphicFramePr>
              <a:graphicFrameLocks noChangeAspect="1"/>
            </wp:cNvGraphicFramePr>
            <a:graphic>
              <a:graphicData uri="http://schemas.openxmlformats.org/drawingml/2006/picture">
                <pic:pic>
                  <pic:nvPicPr>
                    <pic:cNvPr id="0" name="Imagem 107623589"/>
                    <pic:cNvPicPr/>
                  </pic:nvPicPr>
                  <pic:blipFill>
                    <a:blip r:embed="R88721ca4dee746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89905" cy="438150"/>
                    </a:xfrm>
                    <a:prstGeom prst="rect">
                      <a:avLst/>
                    </a:prstGeom>
                  </pic:spPr>
                </pic:pic>
              </a:graphicData>
            </a:graphic>
          </wp:inline>
        </w:drawing>
      </w:r>
    </w:p>
    <w:p w:rsidRPr="00A14865" w:rsidR="004B739F" w:rsidP="5ED66A87" w:rsidRDefault="7F7F75F4" w14:paraId="5263E6C5" w14:textId="122CD215">
      <w:pPr>
        <w:spacing w:line="257" w:lineRule="auto"/>
        <w:jc w:val="center"/>
      </w:pPr>
      <w:r w:rsidRPr="5ED66A87">
        <w:rPr>
          <w:rFonts w:ascii="Arial" w:hAnsi="Arial" w:eastAsia="Arial" w:cs="Arial"/>
          <w:sz w:val="25"/>
          <w:szCs w:val="25"/>
        </w:rPr>
        <w:t xml:space="preserve"> </w:t>
      </w:r>
    </w:p>
    <w:p w:rsidRPr="009C3FDF" w:rsidR="004B739F" w:rsidP="4EB22FC6" w:rsidRDefault="3EB2BDF0" w14:paraId="33F38BBA" w14:textId="4C0C0D73">
      <w:pPr>
        <w:pStyle w:val="ListParagraph"/>
        <w:numPr>
          <w:ilvl w:val="0"/>
          <w:numId w:val="6"/>
        </w:numPr>
        <w:spacing w:line="360" w:lineRule="auto"/>
        <w:jc w:val="both"/>
        <w:rPr>
          <w:rFonts w:ascii="Arial" w:hAnsi="Arial" w:eastAsia="Arial" w:cs="Arial"/>
        </w:rPr>
      </w:pPr>
      <w:r w:rsidRPr="4EB22FC6">
        <w:rPr>
          <w:rFonts w:ascii="Arial" w:hAnsi="Arial" w:eastAsia="Arial" w:cs="Arial"/>
        </w:rPr>
        <w:t xml:space="preserve">Alguns cálculos que ocorre no item anterior são inviáveis computacionalmente, isso ocorre nos cálculos de uma matriz [M x M], então para contornar esse problema os primeiros n </w:t>
      </w:r>
      <w:proofErr w:type="spellStart"/>
      <w:r w:rsidRPr="4EB22FC6">
        <w:rPr>
          <w:rFonts w:ascii="Arial" w:hAnsi="Arial" w:eastAsia="Arial" w:cs="Arial"/>
        </w:rPr>
        <w:t>autovetores</w:t>
      </w:r>
      <w:proofErr w:type="spellEnd"/>
      <w:r w:rsidRPr="4EB22FC6">
        <w:rPr>
          <w:rFonts w:ascii="Arial" w:hAnsi="Arial" w:eastAsia="Arial" w:cs="Arial"/>
        </w:rPr>
        <w:t xml:space="preserve"> de C podem ser expressos como uma combinação linear entre os </w:t>
      </w:r>
      <w:proofErr w:type="spellStart"/>
      <w:r w:rsidRPr="4EB22FC6">
        <w:rPr>
          <w:rFonts w:ascii="Arial" w:hAnsi="Arial" w:eastAsia="Arial" w:cs="Arial"/>
        </w:rPr>
        <w:t>autovetores</w:t>
      </w:r>
      <w:proofErr w:type="spellEnd"/>
      <w:r w:rsidRPr="4EB22FC6">
        <w:rPr>
          <w:rFonts w:ascii="Arial" w:hAnsi="Arial" w:eastAsia="Arial" w:cs="Arial"/>
        </w:rPr>
        <w:t xml:space="preserve"> V e as imagens contidas em A</w:t>
      </w:r>
      <w:r w:rsidRPr="4EB22FC6" w:rsidR="2731AEC4">
        <w:rPr>
          <w:rFonts w:ascii="Arial" w:hAnsi="Arial" w:eastAsia="Arial" w:cs="Arial"/>
        </w:rPr>
        <w:t xml:space="preserve"> (KÖRTING; FILHO, 2004):</w:t>
      </w:r>
    </w:p>
    <w:p w:rsidRPr="00A14865" w:rsidR="004B739F" w:rsidP="5ED66A87" w:rsidRDefault="4C758336" w14:paraId="2FF5134C" w14:textId="14D93256">
      <w:pPr>
        <w:spacing w:line="257" w:lineRule="auto"/>
        <w:jc w:val="center"/>
      </w:pPr>
      <w:r w:rsidR="4C758336">
        <w:drawing>
          <wp:inline wp14:editId="0CFB0B6D" wp14:anchorId="082252B8">
            <wp:extent cx="2480180" cy="638175"/>
            <wp:effectExtent l="0" t="0" r="0" b="0"/>
            <wp:docPr id="2054731257" name="Imagem 2054731257" title=""/>
            <wp:cNvGraphicFramePr>
              <a:graphicFrameLocks noChangeAspect="1"/>
            </wp:cNvGraphicFramePr>
            <a:graphic>
              <a:graphicData uri="http://schemas.openxmlformats.org/drawingml/2006/picture">
                <pic:pic>
                  <pic:nvPicPr>
                    <pic:cNvPr id="0" name="Imagem 2054731257"/>
                    <pic:cNvPicPr/>
                  </pic:nvPicPr>
                  <pic:blipFill>
                    <a:blip r:embed="R480ea48fa30c4b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80180" cy="638175"/>
                    </a:xfrm>
                    <a:prstGeom prst="rect">
                      <a:avLst/>
                    </a:prstGeom>
                  </pic:spPr>
                </pic:pic>
              </a:graphicData>
            </a:graphic>
          </wp:inline>
        </w:drawing>
      </w:r>
    </w:p>
    <w:p w:rsidRPr="00551D00" w:rsidR="00551D00" w:rsidP="00551D00" w:rsidRDefault="00551D00" w14:paraId="6000F44E" w14:textId="00B4C1E8">
      <w:pPr>
        <w:pStyle w:val="Caption"/>
        <w:jc w:val="center"/>
        <w:rPr>
          <w:rFonts w:ascii="Arial" w:hAnsi="Arial" w:cs="Arial"/>
          <w:color w:val="808080" w:themeColor="background1" w:themeShade="80"/>
        </w:rPr>
      </w:pPr>
      <w:bookmarkStart w:name="_Toc57407184" w:id="22"/>
      <w:r w:rsidRPr="00551D00">
        <w:rPr>
          <w:rFonts w:ascii="Arial" w:hAnsi="Arial" w:cs="Arial"/>
          <w:color w:val="808080" w:themeColor="background1" w:themeShade="80"/>
        </w:rPr>
        <w:t xml:space="preserve">Figura </w:t>
      </w:r>
      <w:r w:rsidRPr="00551D00">
        <w:rPr>
          <w:rFonts w:ascii="Arial" w:hAnsi="Arial" w:cs="Arial"/>
          <w:color w:val="808080" w:themeColor="background1" w:themeShade="80"/>
        </w:rPr>
        <w:fldChar w:fldCharType="begin"/>
      </w:r>
      <w:r w:rsidRPr="00551D00">
        <w:rPr>
          <w:rFonts w:ascii="Arial" w:hAnsi="Arial" w:cs="Arial"/>
          <w:color w:val="808080" w:themeColor="background1" w:themeShade="80"/>
        </w:rPr>
        <w:instrText xml:space="preserve"> SEQ Figura \* ARABIC </w:instrText>
      </w:r>
      <w:r w:rsidRPr="00551D00">
        <w:rPr>
          <w:rFonts w:ascii="Arial" w:hAnsi="Arial" w:cs="Arial"/>
          <w:color w:val="808080" w:themeColor="background1" w:themeShade="80"/>
        </w:rPr>
        <w:fldChar w:fldCharType="separate"/>
      </w:r>
      <w:r w:rsidR="005D087A">
        <w:rPr>
          <w:rFonts w:ascii="Arial" w:hAnsi="Arial" w:cs="Arial"/>
          <w:noProof/>
          <w:color w:val="808080" w:themeColor="background1" w:themeShade="80"/>
        </w:rPr>
        <w:t>2</w:t>
      </w:r>
      <w:r w:rsidRPr="00551D00">
        <w:rPr>
          <w:rFonts w:ascii="Arial" w:hAnsi="Arial" w:cs="Arial"/>
          <w:color w:val="808080" w:themeColor="background1" w:themeShade="80"/>
        </w:rPr>
        <w:fldChar w:fldCharType="end"/>
      </w:r>
      <w:r w:rsidRPr="00551D00">
        <w:rPr>
          <w:rFonts w:ascii="Arial" w:hAnsi="Arial" w:cs="Arial"/>
          <w:color w:val="808080" w:themeColor="background1" w:themeShade="80"/>
        </w:rPr>
        <w:t xml:space="preserve">: Exemplo de </w:t>
      </w:r>
      <w:proofErr w:type="spellStart"/>
      <w:r w:rsidRPr="00551D00">
        <w:rPr>
          <w:rFonts w:ascii="Arial" w:hAnsi="Arial" w:cs="Arial"/>
          <w:color w:val="808080" w:themeColor="background1" w:themeShade="80"/>
        </w:rPr>
        <w:t>Eigenfaces</w:t>
      </w:r>
      <w:proofErr w:type="spellEnd"/>
      <w:r w:rsidRPr="00551D00">
        <w:rPr>
          <w:rFonts w:ascii="Arial" w:hAnsi="Arial" w:cs="Arial"/>
          <w:color w:val="808080" w:themeColor="background1" w:themeShade="80"/>
        </w:rPr>
        <w:t>.</w:t>
      </w:r>
      <w:bookmarkEnd w:id="22"/>
    </w:p>
    <w:p w:rsidR="00551D00" w:rsidP="00551D00" w:rsidRDefault="102CAE05" w14:paraId="1CCF157A" w14:textId="77777777">
      <w:pPr>
        <w:keepNext/>
        <w:spacing w:line="257" w:lineRule="auto"/>
        <w:jc w:val="center"/>
      </w:pPr>
      <w:r w:rsidR="102CAE05">
        <w:drawing>
          <wp:inline wp14:editId="75C9D072" wp14:anchorId="4B99A3AF">
            <wp:extent cx="4572000" cy="1800225"/>
            <wp:effectExtent l="0" t="0" r="0" b="0"/>
            <wp:docPr id="357041199" name="Imagem 357041199" title=""/>
            <wp:cNvGraphicFramePr>
              <a:graphicFrameLocks noChangeAspect="1"/>
            </wp:cNvGraphicFramePr>
            <a:graphic>
              <a:graphicData uri="http://schemas.openxmlformats.org/drawingml/2006/picture">
                <pic:pic>
                  <pic:nvPicPr>
                    <pic:cNvPr id="0" name="Imagem 357041199"/>
                    <pic:cNvPicPr/>
                  </pic:nvPicPr>
                  <pic:blipFill>
                    <a:blip r:embed="R47f1734181d644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800225"/>
                    </a:xfrm>
                    <a:prstGeom prst="rect">
                      <a:avLst/>
                    </a:prstGeom>
                  </pic:spPr>
                </pic:pic>
              </a:graphicData>
            </a:graphic>
          </wp:inline>
        </w:drawing>
      </w:r>
    </w:p>
    <w:p w:rsidRPr="009C3FDF" w:rsidR="009C3FDF" w:rsidP="4EB22FC6" w:rsidRDefault="00551D00" w14:paraId="0BBD2E20" w14:textId="0E3CF1BD">
      <w:pPr>
        <w:pStyle w:val="Caption"/>
        <w:jc w:val="center"/>
        <w:rPr>
          <w:rFonts w:ascii="Arial" w:hAnsi="Arial" w:cs="Arial"/>
          <w:color w:val="808080" w:themeColor="background1" w:themeShade="80"/>
        </w:rPr>
      </w:pPr>
      <w:r w:rsidRPr="4EB22FC6">
        <w:rPr>
          <w:rFonts w:ascii="Arial" w:hAnsi="Arial" w:cs="Arial"/>
          <w:color w:val="808080" w:themeColor="background1" w:themeShade="80"/>
        </w:rPr>
        <w:t xml:space="preserve">Fonte: </w:t>
      </w:r>
      <w:r w:rsidRPr="4EB22FC6" w:rsidR="00202571">
        <w:rPr>
          <w:rFonts w:ascii="Arial" w:hAnsi="Arial" w:cs="Arial"/>
          <w:color w:val="808080" w:themeColor="background1" w:themeShade="80"/>
        </w:rPr>
        <w:t xml:space="preserve">SINFIC - Reconhecimento de padrões através de </w:t>
      </w:r>
      <w:proofErr w:type="spellStart"/>
      <w:r w:rsidRPr="4EB22FC6" w:rsidR="00202571">
        <w:rPr>
          <w:rFonts w:ascii="Arial" w:hAnsi="Arial" w:cs="Arial"/>
          <w:color w:val="808080" w:themeColor="background1" w:themeShade="80"/>
        </w:rPr>
        <w:t>Eigenfaces</w:t>
      </w:r>
      <w:proofErr w:type="spellEnd"/>
      <w:r w:rsidRPr="4EB22FC6" w:rsidR="00202571">
        <w:rPr>
          <w:rFonts w:ascii="Arial" w:hAnsi="Arial" w:cs="Arial"/>
          <w:color w:val="808080" w:themeColor="background1" w:themeShade="80"/>
        </w:rPr>
        <w:t>.</w:t>
      </w:r>
      <w:r w:rsidRPr="4EB22FC6">
        <w:rPr>
          <w:rFonts w:ascii="Arial" w:hAnsi="Arial" w:cs="Arial"/>
          <w:color w:val="808080" w:themeColor="background1" w:themeShade="80"/>
        </w:rPr>
        <w:t>.</w:t>
      </w:r>
    </w:p>
    <w:p w:rsidRPr="009C3FDF" w:rsidR="004B739F" w:rsidP="4EB22FC6" w:rsidRDefault="54D83868" w14:paraId="672134E9" w14:textId="43A8BD1A">
      <w:pPr>
        <w:pStyle w:val="ListParagraph"/>
        <w:numPr>
          <w:ilvl w:val="0"/>
          <w:numId w:val="6"/>
        </w:numPr>
        <w:spacing w:line="360" w:lineRule="auto"/>
        <w:jc w:val="both"/>
        <w:rPr>
          <w:rFonts w:ascii="Arial" w:hAnsi="Arial" w:eastAsia="Arial" w:cs="Arial"/>
        </w:rPr>
      </w:pPr>
      <w:r w:rsidRPr="4EB22FC6">
        <w:rPr>
          <w:rFonts w:ascii="Arial" w:hAnsi="Arial" w:eastAsia="Arial" w:cs="Arial"/>
        </w:rPr>
        <w:t xml:space="preserve">Com as </w:t>
      </w:r>
      <w:proofErr w:type="spellStart"/>
      <w:r w:rsidRPr="4EB22FC6">
        <w:rPr>
          <w:rFonts w:ascii="Arial" w:hAnsi="Arial" w:eastAsia="Arial" w:cs="Arial"/>
        </w:rPr>
        <w:t>Eigenfaces</w:t>
      </w:r>
      <w:proofErr w:type="spellEnd"/>
      <w:r w:rsidRPr="4EB22FC6">
        <w:rPr>
          <w:rFonts w:ascii="Arial" w:hAnsi="Arial" w:eastAsia="Arial" w:cs="Arial"/>
        </w:rPr>
        <w:t xml:space="preserve"> criadas, podemos partir para a fase de reconhecimento que ocorre com a comparação dos </w:t>
      </w:r>
      <w:proofErr w:type="spellStart"/>
      <w:r w:rsidRPr="4EB22FC6">
        <w:rPr>
          <w:rFonts w:ascii="Arial" w:hAnsi="Arial" w:eastAsia="Arial" w:cs="Arial"/>
        </w:rPr>
        <w:t>autovetores</w:t>
      </w:r>
      <w:proofErr w:type="spellEnd"/>
      <w:r w:rsidRPr="4EB22FC6">
        <w:rPr>
          <w:rFonts w:ascii="Arial" w:hAnsi="Arial" w:eastAsia="Arial" w:cs="Arial"/>
        </w:rPr>
        <w:t xml:space="preserve"> e da imagem a ser reconhecida.</w:t>
      </w:r>
    </w:p>
    <w:p w:rsidRPr="009C3FDF" w:rsidR="004B739F" w:rsidP="4EB22FC6" w:rsidRDefault="54D83868" w14:paraId="6CEB36CE" w14:textId="68F5CAFD">
      <w:pPr>
        <w:pStyle w:val="ListParagraph"/>
        <w:numPr>
          <w:ilvl w:val="0"/>
          <w:numId w:val="6"/>
        </w:numPr>
        <w:spacing w:after="0" w:line="360" w:lineRule="auto"/>
        <w:jc w:val="both"/>
        <w:rPr>
          <w:rFonts w:ascii="Arial" w:hAnsi="Arial" w:eastAsia="Arial" w:cs="Arial"/>
        </w:rPr>
      </w:pPr>
      <w:r w:rsidRPr="4EB22FC6">
        <w:rPr>
          <w:rFonts w:ascii="Arial" w:hAnsi="Arial" w:eastAsia="Arial" w:cs="Arial"/>
        </w:rPr>
        <w:t xml:space="preserve">Para realizar o reconhecimento, a imagem a testar, G, é projetada no “espaço de faces” para ser transformada em componentes </w:t>
      </w:r>
      <w:proofErr w:type="spellStart"/>
      <w:r w:rsidRPr="4EB22FC6">
        <w:rPr>
          <w:rFonts w:ascii="Arial" w:hAnsi="Arial" w:eastAsia="Arial" w:cs="Arial"/>
        </w:rPr>
        <w:t>Eigenface</w:t>
      </w:r>
      <w:proofErr w:type="spellEnd"/>
      <w:r w:rsidRPr="4EB22FC6">
        <w:rPr>
          <w:rFonts w:ascii="Arial" w:hAnsi="Arial" w:eastAsia="Arial" w:cs="Arial"/>
        </w:rPr>
        <w:t>:</w:t>
      </w:r>
    </w:p>
    <w:p w:rsidRPr="00A14865" w:rsidR="004B739F" w:rsidP="009C3FDF" w:rsidRDefault="606C71DD" w14:paraId="757FBA1D" w14:textId="3C53EC68">
      <w:pPr>
        <w:spacing w:line="257" w:lineRule="auto"/>
        <w:jc w:val="center"/>
      </w:pPr>
      <w:r w:rsidR="606C71DD">
        <w:drawing>
          <wp:inline wp14:editId="1274819B" wp14:anchorId="7689FFB5">
            <wp:extent cx="3227005" cy="714375"/>
            <wp:effectExtent l="0" t="0" r="0" b="0"/>
            <wp:docPr id="1706234920" name="Imagem 1706234920" title=""/>
            <wp:cNvGraphicFramePr>
              <a:graphicFrameLocks noChangeAspect="1"/>
            </wp:cNvGraphicFramePr>
            <a:graphic>
              <a:graphicData uri="http://schemas.openxmlformats.org/drawingml/2006/picture">
                <pic:pic>
                  <pic:nvPicPr>
                    <pic:cNvPr id="0" name="Imagem 1706234920"/>
                    <pic:cNvPicPr/>
                  </pic:nvPicPr>
                  <pic:blipFill>
                    <a:blip r:embed="R99b1b50da7ca47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7005" cy="714375"/>
                    </a:xfrm>
                    <a:prstGeom prst="rect">
                      <a:avLst/>
                    </a:prstGeom>
                  </pic:spPr>
                </pic:pic>
              </a:graphicData>
            </a:graphic>
          </wp:inline>
        </w:drawing>
      </w:r>
    </w:p>
    <w:p w:rsidRPr="009C3FDF" w:rsidR="004B739F" w:rsidP="4EB22FC6" w:rsidRDefault="54D83868" w14:paraId="39F787E1" w14:textId="3F814876">
      <w:pPr>
        <w:pStyle w:val="ListParagraph"/>
        <w:numPr>
          <w:ilvl w:val="0"/>
          <w:numId w:val="6"/>
        </w:numPr>
        <w:spacing w:after="0" w:line="360" w:lineRule="auto"/>
        <w:jc w:val="both"/>
        <w:rPr>
          <w:rFonts w:ascii="Arial" w:hAnsi="Arial" w:eastAsia="Arial" w:cs="Arial"/>
        </w:rPr>
      </w:pPr>
      <w:r w:rsidRPr="4EB22FC6">
        <w:rPr>
          <w:rFonts w:ascii="Arial" w:hAnsi="Arial" w:eastAsia="Arial" w:cs="Arial"/>
        </w:rPr>
        <w:t xml:space="preserve">Para identificar a pessoa é calculado a distância </w:t>
      </w:r>
      <w:r w:rsidRPr="4EB22FC6" w:rsidR="00E74743">
        <w:rPr>
          <w:rFonts w:ascii="Arial" w:hAnsi="Arial" w:eastAsia="Arial" w:cs="Arial"/>
        </w:rPr>
        <w:t xml:space="preserve">entre dois pontos (distância euclidiana), </w:t>
      </w:r>
      <w:r w:rsidRPr="4EB22FC6">
        <w:rPr>
          <w:rFonts w:ascii="Arial" w:hAnsi="Arial" w:eastAsia="Arial" w:cs="Arial"/>
        </w:rPr>
        <w:t>entre a imagem testada e sua respectiva classe:</w:t>
      </w:r>
    </w:p>
    <w:p w:rsidRPr="00A14865" w:rsidR="004B739F" w:rsidP="5ED66A87" w:rsidRDefault="606C71DD" w14:paraId="284F3DC6" w14:textId="41957DAE">
      <w:pPr>
        <w:spacing w:line="257" w:lineRule="auto"/>
        <w:jc w:val="center"/>
      </w:pPr>
      <w:r w:rsidR="606C71DD">
        <w:drawing>
          <wp:inline wp14:editId="0747BF85" wp14:anchorId="5938B0BF">
            <wp:extent cx="2717801" cy="609600"/>
            <wp:effectExtent l="0" t="0" r="6350" b="0"/>
            <wp:docPr id="1065143454" name="Imagem 1065143454" title=""/>
            <wp:cNvGraphicFramePr>
              <a:graphicFrameLocks noChangeAspect="1"/>
            </wp:cNvGraphicFramePr>
            <a:graphic>
              <a:graphicData uri="http://schemas.openxmlformats.org/drawingml/2006/picture">
                <pic:pic>
                  <pic:nvPicPr>
                    <pic:cNvPr id="0" name="Imagem 1065143454"/>
                    <pic:cNvPicPr/>
                  </pic:nvPicPr>
                  <pic:blipFill>
                    <a:blip r:embed="R90d5b740c0fe4d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17801" cy="609600"/>
                    </a:xfrm>
                    <a:prstGeom prst="rect">
                      <a:avLst/>
                    </a:prstGeom>
                  </pic:spPr>
                </pic:pic>
              </a:graphicData>
            </a:graphic>
          </wp:inline>
        </w:drawing>
      </w:r>
    </w:p>
    <w:p w:rsidR="4EB22FC6" w:rsidP="4EB22FC6" w:rsidRDefault="4EB22FC6" w14:paraId="73D85CD8" w14:textId="0F44AB9A">
      <w:pPr>
        <w:spacing w:after="0" w:line="360" w:lineRule="auto"/>
        <w:jc w:val="both"/>
        <w:rPr>
          <w:rFonts w:ascii="Arial" w:hAnsi="Arial" w:eastAsia="Arial" w:cs="Arial"/>
        </w:rPr>
      </w:pPr>
    </w:p>
    <w:p w:rsidRPr="00A14865" w:rsidR="004B739F" w:rsidP="4EB22FC6" w:rsidRDefault="54D83868" w14:paraId="066447C2" w14:textId="6AD39FB1">
      <w:pPr>
        <w:spacing w:after="0" w:line="360" w:lineRule="auto"/>
        <w:jc w:val="both"/>
      </w:pPr>
      <w:r w:rsidRPr="4EB22FC6">
        <w:rPr>
          <w:rFonts w:ascii="Arial" w:hAnsi="Arial" w:eastAsia="Arial" w:cs="Arial"/>
        </w:rPr>
        <w:t xml:space="preserve"> </w:t>
      </w:r>
      <w:r w:rsidRPr="4EB22FC6" w:rsidR="4373602B">
        <w:rPr>
          <w:rFonts w:ascii="Arial" w:hAnsi="Arial" w:eastAsia="Arial" w:cs="Arial"/>
        </w:rPr>
        <w:t xml:space="preserve">          </w:t>
      </w:r>
      <w:r w:rsidR="009C3FDF">
        <w:rPr>
          <w:rFonts w:ascii="Arial" w:hAnsi="Arial" w:eastAsia="Arial" w:cs="Arial"/>
        </w:rPr>
        <w:tab/>
      </w:r>
      <w:proofErr w:type="spellStart"/>
      <w:r w:rsidRPr="4EB22FC6">
        <w:rPr>
          <w:rFonts w:ascii="Arial" w:hAnsi="Arial" w:eastAsia="Arial" w:cs="Arial"/>
        </w:rPr>
        <w:t>Ωk</w:t>
      </w:r>
      <w:proofErr w:type="spellEnd"/>
      <w:r w:rsidRPr="4EB22FC6">
        <w:rPr>
          <w:rFonts w:ascii="Arial" w:hAnsi="Arial" w:eastAsia="Arial" w:cs="Arial"/>
        </w:rPr>
        <w:t xml:space="preserve"> representa a classe facial k. Cada classe facial </w:t>
      </w:r>
      <w:proofErr w:type="spellStart"/>
      <w:r w:rsidRPr="4EB22FC6">
        <w:rPr>
          <w:rFonts w:ascii="Arial" w:hAnsi="Arial" w:eastAsia="Arial" w:cs="Arial"/>
        </w:rPr>
        <w:t>Ωi</w:t>
      </w:r>
      <w:proofErr w:type="spellEnd"/>
      <w:r w:rsidRPr="4EB22FC6">
        <w:rPr>
          <w:rFonts w:ascii="Arial" w:hAnsi="Arial" w:eastAsia="Arial" w:cs="Arial"/>
        </w:rPr>
        <w:t xml:space="preserve"> é calculada através da média dos resultados da representação por </w:t>
      </w:r>
      <w:proofErr w:type="spellStart"/>
      <w:r w:rsidRPr="4EB22FC6">
        <w:rPr>
          <w:rFonts w:ascii="Arial" w:hAnsi="Arial" w:eastAsia="Arial" w:cs="Arial"/>
        </w:rPr>
        <w:t>eigenfaces</w:t>
      </w:r>
      <w:proofErr w:type="spellEnd"/>
      <w:r w:rsidRPr="4EB22FC6">
        <w:rPr>
          <w:rFonts w:ascii="Arial" w:hAnsi="Arial" w:eastAsia="Arial" w:cs="Arial"/>
        </w:rPr>
        <w:t xml:space="preserve"> de um pequeno número de faces.</w:t>
      </w:r>
    </w:p>
    <w:p w:rsidRPr="00A14865" w:rsidR="004B739F" w:rsidP="4EB22FC6" w:rsidRDefault="606C71DD" w14:paraId="56F479FC" w14:textId="2571F293">
      <w:pPr>
        <w:spacing w:after="0" w:line="360" w:lineRule="auto"/>
        <w:jc w:val="both"/>
        <w:rPr>
          <w:rFonts w:ascii="Arial" w:hAnsi="Arial" w:eastAsia="Arial" w:cs="Arial"/>
        </w:rPr>
      </w:pPr>
      <w:r w:rsidRPr="4EB22FC6">
        <w:rPr>
          <w:rFonts w:ascii="Arial" w:hAnsi="Arial" w:eastAsia="Arial" w:cs="Arial"/>
        </w:rPr>
        <w:t xml:space="preserve">            </w:t>
      </w:r>
      <w:r w:rsidRPr="4EB22FC6" w:rsidR="31DCCF1B">
        <w:rPr>
          <w:rFonts w:ascii="Arial" w:hAnsi="Arial" w:eastAsia="Arial" w:cs="Arial"/>
        </w:rPr>
        <w:t xml:space="preserve">Segundo </w:t>
      </w:r>
      <w:r w:rsidRPr="4EB22FC6" w:rsidR="51E9E9E6">
        <w:rPr>
          <w:rFonts w:ascii="Arial" w:hAnsi="Arial" w:eastAsia="Arial" w:cs="Arial"/>
        </w:rPr>
        <w:t>a SINFIC</w:t>
      </w:r>
      <w:r w:rsidRPr="4EB22FC6" w:rsidR="45124046">
        <w:rPr>
          <w:rFonts w:ascii="Arial" w:hAnsi="Arial" w:eastAsia="Arial" w:cs="Arial"/>
        </w:rPr>
        <w:t xml:space="preserve"> </w:t>
      </w:r>
      <w:r w:rsidRPr="4EB22FC6" w:rsidR="31DCCF1B">
        <w:rPr>
          <w:rFonts w:ascii="Arial" w:hAnsi="Arial" w:eastAsia="Arial" w:cs="Arial"/>
        </w:rPr>
        <w:t>e</w:t>
      </w:r>
      <w:r w:rsidRPr="4EB22FC6">
        <w:rPr>
          <w:rFonts w:ascii="Arial" w:hAnsi="Arial" w:eastAsia="Arial" w:cs="Arial"/>
        </w:rPr>
        <w:t xml:space="preserve">xiste quatro resultados possíveis para qualquer imagem submetida aos testes: </w:t>
      </w:r>
    </w:p>
    <w:p w:rsidRPr="009C3FDF" w:rsidR="004B739F" w:rsidP="4EB22FC6" w:rsidRDefault="54D83868" w14:paraId="41CD2327" w14:textId="7FB0297F">
      <w:pPr>
        <w:pStyle w:val="ListParagraph"/>
        <w:numPr>
          <w:ilvl w:val="0"/>
          <w:numId w:val="3"/>
        </w:numPr>
        <w:spacing w:after="0" w:line="360" w:lineRule="auto"/>
        <w:jc w:val="both"/>
        <w:rPr>
          <w:rFonts w:ascii="Arial" w:hAnsi="Arial" w:eastAsia="Arial" w:cs="Arial"/>
        </w:rPr>
      </w:pPr>
      <w:r w:rsidRPr="4EB22FC6">
        <w:rPr>
          <w:rFonts w:ascii="Arial" w:hAnsi="Arial" w:eastAsia="Arial" w:cs="Arial"/>
        </w:rPr>
        <w:t>Próxima do espaço facial e de alguma classe facial - indivíduo reconhecido e identificado;</w:t>
      </w:r>
    </w:p>
    <w:p w:rsidRPr="009C3FDF" w:rsidR="004B739F" w:rsidP="4EB22FC6" w:rsidRDefault="54D83868" w14:paraId="0D68521A" w14:textId="670C9958">
      <w:pPr>
        <w:pStyle w:val="ListParagraph"/>
        <w:numPr>
          <w:ilvl w:val="0"/>
          <w:numId w:val="3"/>
        </w:numPr>
        <w:spacing w:after="0" w:line="360" w:lineRule="auto"/>
        <w:jc w:val="both"/>
        <w:rPr>
          <w:rFonts w:ascii="Arial" w:hAnsi="Arial" w:eastAsia="Arial" w:cs="Arial"/>
        </w:rPr>
      </w:pPr>
      <w:r w:rsidRPr="4EB22FC6">
        <w:rPr>
          <w:rFonts w:ascii="Arial" w:hAnsi="Arial" w:eastAsia="Arial" w:cs="Arial"/>
        </w:rPr>
        <w:t>Próxima do espaço facial, mas não de uma classe facial - reconhecimento de um indivíduo desconhecido;</w:t>
      </w:r>
    </w:p>
    <w:p w:rsidRPr="009C3FDF" w:rsidR="004B739F" w:rsidP="4EB22FC6" w:rsidRDefault="54D83868" w14:paraId="64D2463E" w14:textId="4AE89937">
      <w:pPr>
        <w:pStyle w:val="ListParagraph"/>
        <w:numPr>
          <w:ilvl w:val="0"/>
          <w:numId w:val="3"/>
        </w:numPr>
        <w:spacing w:after="0" w:line="360" w:lineRule="auto"/>
        <w:jc w:val="both"/>
        <w:rPr>
          <w:rFonts w:ascii="Arial" w:hAnsi="Arial" w:eastAsia="Arial" w:cs="Arial"/>
        </w:rPr>
      </w:pPr>
      <w:r w:rsidRPr="4EB22FC6">
        <w:rPr>
          <w:rFonts w:ascii="Arial" w:hAnsi="Arial" w:eastAsia="Arial" w:cs="Arial"/>
        </w:rPr>
        <w:t>Distante do espaço facial e perto de uma classe facial - não é uma face (falso positivo);</w:t>
      </w:r>
    </w:p>
    <w:p w:rsidRPr="009C3FDF" w:rsidR="004B739F" w:rsidP="4EB22FC6" w:rsidRDefault="606C71DD" w14:paraId="5366CC54" w14:textId="750113E2">
      <w:pPr>
        <w:pStyle w:val="ListParagraph"/>
        <w:numPr>
          <w:ilvl w:val="0"/>
          <w:numId w:val="3"/>
        </w:numPr>
        <w:spacing w:after="0" w:line="360" w:lineRule="auto"/>
        <w:jc w:val="both"/>
        <w:rPr>
          <w:rFonts w:ascii="Arial" w:hAnsi="Arial" w:eastAsia="Arial" w:cs="Arial"/>
        </w:rPr>
      </w:pPr>
      <w:r w:rsidRPr="4EB22FC6">
        <w:rPr>
          <w:rFonts w:ascii="Arial" w:hAnsi="Arial" w:eastAsia="Arial" w:cs="Arial"/>
        </w:rPr>
        <w:t>Distante do espaço facial e de qualquer classe facial - não é uma face.</w:t>
      </w:r>
    </w:p>
    <w:p w:rsidR="6CE11EC9" w:rsidP="6CE11EC9" w:rsidRDefault="6CE11EC9" w14:paraId="047B8DFB" w14:textId="74601CD7">
      <w:pPr>
        <w:spacing w:line="360" w:lineRule="auto"/>
        <w:ind w:left="360"/>
        <w:rPr>
          <w:rFonts w:ascii="Arial" w:hAnsi="Arial" w:eastAsia="Arial" w:cs="Arial"/>
          <w:sz w:val="25"/>
          <w:szCs w:val="25"/>
        </w:rPr>
      </w:pPr>
    </w:p>
    <w:p w:rsidRPr="00A14865" w:rsidR="004B739F" w:rsidP="00747E75" w:rsidRDefault="5F75E211" w14:paraId="29B98949" w14:textId="388F0942">
      <w:pPr>
        <w:pStyle w:val="Estilo1"/>
      </w:pPr>
      <w:bookmarkStart w:name="_Toc57388879" w:id="23"/>
      <w:bookmarkStart w:name="_Toc57407127" w:id="24"/>
      <w:proofErr w:type="spellStart"/>
      <w:r>
        <w:t>Fisherface</w:t>
      </w:r>
      <w:bookmarkEnd w:id="23"/>
      <w:bookmarkEnd w:id="24"/>
      <w:proofErr w:type="spellEnd"/>
    </w:p>
    <w:p w:rsidR="1CD3EF49" w:rsidP="074EC453" w:rsidRDefault="1CD3EF49" w14:paraId="0B518CE4" w14:textId="26CC9D30">
      <w:pPr>
        <w:spacing w:line="360" w:lineRule="auto"/>
        <w:ind w:firstLine="708"/>
        <w:jc w:val="both"/>
        <w:rPr>
          <w:rFonts w:ascii="Arial" w:hAnsi="Arial" w:eastAsia="Arial" w:cs="Arial"/>
        </w:rPr>
      </w:pPr>
      <w:r w:rsidRPr="074EC453">
        <w:rPr>
          <w:rFonts w:ascii="Arial" w:hAnsi="Arial" w:eastAsia="Arial" w:cs="Arial"/>
        </w:rPr>
        <w:t xml:space="preserve">No reconhecimento facial, as maiores dificuldades são a variação de iluminação e de expressões faciais. O </w:t>
      </w:r>
      <w:proofErr w:type="spellStart"/>
      <w:r w:rsidRPr="004A3DD9">
        <w:rPr>
          <w:rFonts w:ascii="Arial" w:hAnsi="Arial" w:eastAsia="Arial" w:cs="Arial"/>
          <w:i/>
          <w:iCs/>
        </w:rPr>
        <w:t>Fisherface</w:t>
      </w:r>
      <w:proofErr w:type="spellEnd"/>
      <w:r w:rsidRPr="074EC453">
        <w:rPr>
          <w:rFonts w:ascii="Arial" w:hAnsi="Arial" w:eastAsia="Arial" w:cs="Arial"/>
        </w:rPr>
        <w:t xml:space="preserve"> usa uma técnica chamada Discriminante linear de </w:t>
      </w:r>
      <w:r w:rsidRPr="004A3DD9">
        <w:rPr>
          <w:rFonts w:ascii="Arial" w:hAnsi="Arial" w:eastAsia="Arial" w:cs="Arial"/>
          <w:i/>
          <w:iCs/>
        </w:rPr>
        <w:t>Fisher</w:t>
      </w:r>
      <w:r w:rsidRPr="074EC453">
        <w:rPr>
          <w:rFonts w:ascii="Arial" w:hAnsi="Arial" w:eastAsia="Arial" w:cs="Arial"/>
        </w:rPr>
        <w:t xml:space="preserve"> (FLDA), essa técnica faz com que a diferença entre as classes aumente. As imagens de cada pessoa são separadas em classes, representando uma identidade, de forma que o reconhecimento atribua a classe respectiva a pessoa, até o momento, desconhecida.  A diferença em relação ao </w:t>
      </w:r>
      <w:proofErr w:type="spellStart"/>
      <w:r w:rsidRPr="004A3DD9">
        <w:rPr>
          <w:rFonts w:ascii="Arial" w:hAnsi="Arial" w:eastAsia="Arial" w:cs="Arial"/>
          <w:i/>
          <w:iCs/>
        </w:rPr>
        <w:t>Eigenfaces</w:t>
      </w:r>
      <w:proofErr w:type="spellEnd"/>
      <w:r w:rsidRPr="074EC453">
        <w:rPr>
          <w:rFonts w:ascii="Arial" w:hAnsi="Arial" w:eastAsia="Arial" w:cs="Arial"/>
        </w:rPr>
        <w:t xml:space="preserve"> é que o </w:t>
      </w:r>
      <w:proofErr w:type="spellStart"/>
      <w:r w:rsidRPr="004A3DD9">
        <w:rPr>
          <w:rFonts w:ascii="Arial" w:hAnsi="Arial" w:eastAsia="Arial" w:cs="Arial"/>
          <w:i/>
          <w:iCs/>
        </w:rPr>
        <w:t>Fisherface</w:t>
      </w:r>
      <w:proofErr w:type="spellEnd"/>
      <w:r w:rsidRPr="074EC453">
        <w:rPr>
          <w:rFonts w:ascii="Arial" w:hAnsi="Arial" w:eastAsia="Arial" w:cs="Arial"/>
        </w:rPr>
        <w:t xml:space="preserve"> aumenta a diferença também dentro das classes, trazendo um resultado inconveniente.</w:t>
      </w:r>
    </w:p>
    <w:p w:rsidRPr="00551D00" w:rsidR="00551D00" w:rsidP="00551D00" w:rsidRDefault="00551D00" w14:paraId="5D079C0D" w14:textId="0AD93BB0">
      <w:pPr>
        <w:pStyle w:val="Caption"/>
        <w:jc w:val="center"/>
        <w:rPr>
          <w:rFonts w:ascii="Arial" w:hAnsi="Arial" w:cs="Arial"/>
          <w:color w:val="808080" w:themeColor="background1" w:themeShade="80"/>
        </w:rPr>
      </w:pPr>
      <w:bookmarkStart w:name="_Toc57407185" w:id="25"/>
      <w:r w:rsidRPr="00551D00">
        <w:rPr>
          <w:rFonts w:ascii="Arial" w:hAnsi="Arial" w:cs="Arial"/>
          <w:color w:val="808080" w:themeColor="background1" w:themeShade="80"/>
        </w:rPr>
        <w:t xml:space="preserve">Figura </w:t>
      </w:r>
      <w:r w:rsidRPr="00551D00">
        <w:rPr>
          <w:rFonts w:ascii="Arial" w:hAnsi="Arial" w:cs="Arial"/>
          <w:color w:val="808080" w:themeColor="background1" w:themeShade="80"/>
        </w:rPr>
        <w:fldChar w:fldCharType="begin"/>
      </w:r>
      <w:r w:rsidRPr="00551D00">
        <w:rPr>
          <w:rFonts w:ascii="Arial" w:hAnsi="Arial" w:cs="Arial"/>
          <w:color w:val="808080" w:themeColor="background1" w:themeShade="80"/>
        </w:rPr>
        <w:instrText xml:space="preserve"> SEQ Figura \* ARABIC </w:instrText>
      </w:r>
      <w:r w:rsidRPr="00551D00">
        <w:rPr>
          <w:rFonts w:ascii="Arial" w:hAnsi="Arial" w:cs="Arial"/>
          <w:color w:val="808080" w:themeColor="background1" w:themeShade="80"/>
        </w:rPr>
        <w:fldChar w:fldCharType="separate"/>
      </w:r>
      <w:r w:rsidR="005D087A">
        <w:rPr>
          <w:rFonts w:ascii="Arial" w:hAnsi="Arial" w:cs="Arial"/>
          <w:noProof/>
          <w:color w:val="808080" w:themeColor="background1" w:themeShade="80"/>
        </w:rPr>
        <w:t>3</w:t>
      </w:r>
      <w:r w:rsidRPr="00551D00">
        <w:rPr>
          <w:rFonts w:ascii="Arial" w:hAnsi="Arial" w:cs="Arial"/>
          <w:color w:val="808080" w:themeColor="background1" w:themeShade="80"/>
        </w:rPr>
        <w:fldChar w:fldCharType="end"/>
      </w:r>
      <w:r w:rsidRPr="00551D00">
        <w:rPr>
          <w:rFonts w:ascii="Arial" w:hAnsi="Arial" w:cs="Arial"/>
          <w:color w:val="808080" w:themeColor="background1" w:themeShade="80"/>
        </w:rPr>
        <w:t xml:space="preserve">: Representação de imagens com o </w:t>
      </w:r>
      <w:proofErr w:type="spellStart"/>
      <w:r w:rsidRPr="00551D00">
        <w:rPr>
          <w:rFonts w:ascii="Arial" w:hAnsi="Arial" w:cs="Arial"/>
          <w:color w:val="808080" w:themeColor="background1" w:themeShade="80"/>
        </w:rPr>
        <w:t>Fisherface</w:t>
      </w:r>
      <w:proofErr w:type="spellEnd"/>
      <w:r w:rsidRPr="00551D00">
        <w:rPr>
          <w:rFonts w:ascii="Arial" w:hAnsi="Arial" w:cs="Arial"/>
          <w:color w:val="808080" w:themeColor="background1" w:themeShade="80"/>
        </w:rPr>
        <w:t>.</w:t>
      </w:r>
      <w:bookmarkEnd w:id="25"/>
    </w:p>
    <w:p w:rsidR="00551D00" w:rsidP="00551D00" w:rsidRDefault="43E7744A" w14:paraId="2F601301" w14:textId="77777777" w14:noSpellErr="1">
      <w:pPr>
        <w:keepNext/>
        <w:spacing w:line="360" w:lineRule="auto"/>
        <w:ind w:firstLine="708"/>
        <w:jc w:val="center"/>
      </w:pPr>
      <w:r w:rsidR="43E7744A">
        <w:drawing>
          <wp:inline wp14:editId="5207DE8E" wp14:anchorId="020B962D">
            <wp:extent cx="2665348" cy="2114550"/>
            <wp:effectExtent l="0" t="0" r="1905" b="0"/>
            <wp:docPr id="125651668" name="Imagem 125651668" title=""/>
            <wp:cNvGraphicFramePr>
              <a:graphicFrameLocks noChangeAspect="1"/>
            </wp:cNvGraphicFramePr>
            <a:graphic>
              <a:graphicData uri="http://schemas.openxmlformats.org/drawingml/2006/picture">
                <pic:pic>
                  <pic:nvPicPr>
                    <pic:cNvPr id="0" name="Imagem 125651668"/>
                    <pic:cNvPicPr/>
                  </pic:nvPicPr>
                  <pic:blipFill>
                    <a:blip r:embed="R851a37fd72034b18">
                      <a:extLst xmlns:a="http://schemas.openxmlformats.org/drawingml/2006/main">
                        <a:ext uri="{28A0092B-C50C-407E-A947-70E740481C1C}">
                          <a14:useLocalDpi xmlns:a14="http://schemas.microsoft.com/office/drawing/2010/main" val="0"/>
                        </a:ext>
                      </a:extLst>
                    </a:blip>
                    <a:srcRect l="29021" t="19764" r="27363" b="18584"/>
                    <a:stretch>
                      <a:fillRect/>
                    </a:stretch>
                  </pic:blipFill>
                  <pic:spPr>
                    <a:xfrm rot="0" flipH="0" flipV="0">
                      <a:off x="0" y="0"/>
                      <a:ext cx="2665348" cy="2114550"/>
                    </a:xfrm>
                    <a:prstGeom prst="rect">
                      <a:avLst/>
                    </a:prstGeom>
                  </pic:spPr>
                </pic:pic>
              </a:graphicData>
            </a:graphic>
          </wp:inline>
        </w:drawing>
      </w:r>
    </w:p>
    <w:p w:rsidRPr="00AE799C" w:rsidR="004B739F" w:rsidP="00551D00" w:rsidRDefault="00551D00" w14:paraId="1A1E76DF" w14:textId="0967EDFF">
      <w:pPr>
        <w:pStyle w:val="Caption"/>
        <w:jc w:val="center"/>
        <w:rPr>
          <w:rFonts w:ascii="Arial" w:hAnsi="Arial" w:cs="Arial"/>
          <w:color w:val="808080" w:themeColor="background1" w:themeShade="80"/>
          <w:lang w:val="en-US"/>
        </w:rPr>
      </w:pPr>
      <w:r w:rsidRPr="00AE799C">
        <w:rPr>
          <w:rFonts w:ascii="Arial" w:hAnsi="Arial" w:cs="Arial"/>
          <w:color w:val="808080" w:themeColor="background1" w:themeShade="80"/>
          <w:lang w:val="en-US"/>
        </w:rPr>
        <w:t xml:space="preserve">Fonte: </w:t>
      </w:r>
      <w:r w:rsidRPr="00AE799C" w:rsidR="00E37E36">
        <w:rPr>
          <w:rFonts w:ascii="Arial" w:hAnsi="Arial" w:cs="Arial"/>
          <w:color w:val="808080" w:themeColor="background1" w:themeShade="80"/>
          <w:lang w:val="en-US"/>
        </w:rPr>
        <w:t>Face Recognition with OpenCV.</w:t>
      </w:r>
    </w:p>
    <w:p w:rsidRPr="00E37E36" w:rsidR="005A449A" w:rsidP="6CE11EC9" w:rsidRDefault="005A449A" w14:paraId="0603B2CC" w14:textId="17CFBF15">
      <w:pPr>
        <w:spacing w:line="360" w:lineRule="auto"/>
        <w:ind w:firstLine="708"/>
        <w:jc w:val="center"/>
        <w:rPr>
          <w:lang w:val="en-US"/>
        </w:rPr>
      </w:pPr>
    </w:p>
    <w:p w:rsidRPr="00E37E36" w:rsidR="00782BD4" w:rsidP="6CE11EC9" w:rsidRDefault="00782BD4" w14:paraId="17E24998" w14:textId="77777777">
      <w:pPr>
        <w:spacing w:line="360" w:lineRule="auto"/>
        <w:ind w:firstLine="708"/>
        <w:jc w:val="center"/>
        <w:rPr>
          <w:lang w:val="en-US"/>
        </w:rPr>
      </w:pPr>
    </w:p>
    <w:p w:rsidRPr="00A14865" w:rsidR="004B739F" w:rsidP="5ED66A87" w:rsidRDefault="7AD00676" w14:paraId="59201E0E" w14:textId="2D44A826">
      <w:pPr>
        <w:spacing w:line="360" w:lineRule="auto"/>
        <w:ind w:firstLine="708"/>
        <w:jc w:val="both"/>
        <w:rPr>
          <w:rFonts w:ascii="Arial" w:hAnsi="Arial" w:eastAsia="Arial" w:cs="Arial"/>
        </w:rPr>
      </w:pPr>
      <w:r w:rsidRPr="6CE11EC9">
        <w:rPr>
          <w:rFonts w:ascii="Arial" w:hAnsi="Arial" w:eastAsia="Arial" w:cs="Arial"/>
        </w:rPr>
        <w:t xml:space="preserve">O algoritmo é dividido em </w:t>
      </w:r>
      <w:r w:rsidRPr="6CE11EC9" w:rsidR="10CCE438">
        <w:rPr>
          <w:rFonts w:ascii="Arial" w:hAnsi="Arial" w:eastAsia="Arial" w:cs="Arial"/>
        </w:rPr>
        <w:t>etapas</w:t>
      </w:r>
      <w:r w:rsidRPr="6CE11EC9">
        <w:rPr>
          <w:rFonts w:ascii="Arial" w:hAnsi="Arial" w:eastAsia="Arial" w:cs="Arial"/>
        </w:rPr>
        <w:t>, sendo el</w:t>
      </w:r>
      <w:r w:rsidRPr="6CE11EC9" w:rsidR="03A92CC6">
        <w:rPr>
          <w:rFonts w:ascii="Arial" w:hAnsi="Arial" w:eastAsia="Arial" w:cs="Arial"/>
        </w:rPr>
        <w:t>a</w:t>
      </w:r>
      <w:r w:rsidRPr="6CE11EC9">
        <w:rPr>
          <w:rFonts w:ascii="Arial" w:hAnsi="Arial" w:eastAsia="Arial" w:cs="Arial"/>
        </w:rPr>
        <w:t>s:</w:t>
      </w:r>
    </w:p>
    <w:p w:rsidRPr="00A14865" w:rsidR="004B739F" w:rsidP="5ED66A87" w:rsidRDefault="7AD00676" w14:paraId="53D57356" w14:textId="66DB4C2E">
      <w:pPr>
        <w:pStyle w:val="ListParagraph"/>
        <w:numPr>
          <w:ilvl w:val="0"/>
          <w:numId w:val="14"/>
        </w:numPr>
        <w:spacing w:line="360" w:lineRule="auto"/>
        <w:jc w:val="both"/>
        <w:rPr>
          <w:rFonts w:ascii="Arial" w:hAnsi="Arial" w:eastAsia="Arial" w:cs="Arial"/>
        </w:rPr>
      </w:pPr>
      <w:r w:rsidRPr="6CE11EC9">
        <w:rPr>
          <w:rFonts w:ascii="Arial" w:hAnsi="Arial" w:eastAsia="Arial" w:cs="Arial"/>
        </w:rPr>
        <w:t>Cálculo da face média por classe: O resultado da soma de cada pixel de todas a imagens da mesma classe, dividido pelo total de imagens na classe.</w:t>
      </w:r>
    </w:p>
    <w:p w:rsidRPr="00A14865" w:rsidR="004B739F" w:rsidP="6CE11EC9" w:rsidRDefault="7BC58890" w14:paraId="08AA96C4" w14:textId="5AB2E10F" w14:noSpellErr="1">
      <w:pPr>
        <w:spacing w:line="360" w:lineRule="auto"/>
        <w:jc w:val="center"/>
      </w:pPr>
      <w:r w:rsidR="7BC58890">
        <w:drawing>
          <wp:inline wp14:editId="7BA932DF" wp14:anchorId="7DD9B3D7">
            <wp:extent cx="3552825" cy="1194769"/>
            <wp:effectExtent l="0" t="0" r="0" b="5715"/>
            <wp:docPr id="268855003" name="Imagem 268855003" title=""/>
            <wp:cNvGraphicFramePr>
              <a:graphicFrameLocks noChangeAspect="1"/>
            </wp:cNvGraphicFramePr>
            <a:graphic>
              <a:graphicData uri="http://schemas.openxmlformats.org/drawingml/2006/picture">
                <pic:pic>
                  <pic:nvPicPr>
                    <pic:cNvPr id="0" name="Imagem 268855003"/>
                    <pic:cNvPicPr/>
                  </pic:nvPicPr>
                  <pic:blipFill>
                    <a:blip r:embed="R5582339eee414e0b">
                      <a:extLst xmlns:a="http://schemas.openxmlformats.org/drawingml/2006/main">
                        <a:ext uri="{28A0092B-C50C-407E-A947-70E740481C1C}">
                          <a14:useLocalDpi xmlns:a14="http://schemas.microsoft.com/office/drawing/2010/main" val="0"/>
                        </a:ext>
                      </a:extLst>
                    </a:blip>
                    <a:srcRect l="37479" t="37463" r="15257" b="34218"/>
                    <a:stretch>
                      <a:fillRect/>
                    </a:stretch>
                  </pic:blipFill>
                  <pic:spPr>
                    <a:xfrm rot="0" flipH="0" flipV="0">
                      <a:off x="0" y="0"/>
                      <a:ext cx="3552825" cy="1194769"/>
                    </a:xfrm>
                    <a:prstGeom prst="rect">
                      <a:avLst/>
                    </a:prstGeom>
                  </pic:spPr>
                </pic:pic>
              </a:graphicData>
            </a:graphic>
          </wp:inline>
        </w:drawing>
      </w:r>
    </w:p>
    <w:p w:rsidRPr="00A14865" w:rsidR="004B739F" w:rsidP="6CE11EC9" w:rsidRDefault="7AD00676" w14:paraId="6E279077" w14:textId="21202763">
      <w:pPr>
        <w:pStyle w:val="ListParagraph"/>
        <w:numPr>
          <w:ilvl w:val="0"/>
          <w:numId w:val="14"/>
        </w:numPr>
        <w:spacing w:line="360" w:lineRule="auto"/>
        <w:jc w:val="both"/>
        <w:rPr>
          <w:rFonts w:ascii="Arial" w:hAnsi="Arial" w:eastAsia="Arial" w:cs="Arial"/>
        </w:rPr>
      </w:pPr>
      <w:r w:rsidRPr="6CE11EC9">
        <w:rPr>
          <w:rFonts w:ascii="Arial" w:hAnsi="Arial" w:eastAsia="Arial" w:cs="Arial"/>
        </w:rPr>
        <w:t>Cálculo de face média geral: O resultado da soma de cada pixel de todas as imagens, dividido pelo total de imagens.</w:t>
      </w:r>
    </w:p>
    <w:p w:rsidR="0D5EFE56" w:rsidP="6CE11EC9" w:rsidRDefault="0D5EFE56" w14:paraId="7227552C" w14:textId="57C684A7" w14:noSpellErr="1">
      <w:pPr>
        <w:spacing w:line="360" w:lineRule="auto"/>
        <w:ind w:left="360"/>
        <w:jc w:val="center"/>
      </w:pPr>
      <w:r w:rsidR="0D5EFE56">
        <w:drawing>
          <wp:inline wp14:editId="6DA89537" wp14:anchorId="19557C71">
            <wp:extent cx="1943100" cy="604645"/>
            <wp:effectExtent l="0" t="0" r="0" b="5080"/>
            <wp:docPr id="1221810810" name="Imagem 1221810810" title=""/>
            <wp:cNvGraphicFramePr>
              <a:graphicFrameLocks noChangeAspect="1"/>
            </wp:cNvGraphicFramePr>
            <a:graphic>
              <a:graphicData uri="http://schemas.openxmlformats.org/drawingml/2006/picture">
                <pic:pic>
                  <pic:nvPicPr>
                    <pic:cNvPr id="0" name="Imagem 1221810810"/>
                    <pic:cNvPicPr/>
                  </pic:nvPicPr>
                  <pic:blipFill>
                    <a:blip r:embed="Rb5274b31e5254b72">
                      <a:extLst xmlns:a="http://schemas.openxmlformats.org/drawingml/2006/main">
                        <a:ext uri="{28A0092B-C50C-407E-A947-70E740481C1C}">
                          <a14:useLocalDpi xmlns:a14="http://schemas.microsoft.com/office/drawing/2010/main" val="0"/>
                        </a:ext>
                      </a:extLst>
                    </a:blip>
                    <a:srcRect l="63515" t="52212" r="10945" b="33628"/>
                    <a:stretch>
                      <a:fillRect/>
                    </a:stretch>
                  </pic:blipFill>
                  <pic:spPr>
                    <a:xfrm rot="0" flipH="0" flipV="0">
                      <a:off x="0" y="0"/>
                      <a:ext cx="1943100" cy="604645"/>
                    </a:xfrm>
                    <a:prstGeom prst="rect">
                      <a:avLst/>
                    </a:prstGeom>
                  </pic:spPr>
                </pic:pic>
              </a:graphicData>
            </a:graphic>
          </wp:inline>
        </w:drawing>
      </w:r>
    </w:p>
    <w:p w:rsidRPr="00A14865" w:rsidR="004B739F" w:rsidP="5ED66A87" w:rsidRDefault="7AD00676" w14:paraId="590521B7" w14:textId="22546F1F">
      <w:pPr>
        <w:pStyle w:val="ListParagraph"/>
        <w:numPr>
          <w:ilvl w:val="0"/>
          <w:numId w:val="14"/>
        </w:numPr>
        <w:spacing w:line="360" w:lineRule="auto"/>
        <w:jc w:val="both"/>
        <w:rPr>
          <w:rFonts w:ascii="Arial" w:hAnsi="Arial" w:eastAsia="Arial" w:cs="Arial"/>
        </w:rPr>
      </w:pPr>
      <w:r w:rsidRPr="665349D1">
        <w:rPr>
          <w:rFonts w:ascii="Arial" w:hAnsi="Arial" w:eastAsia="Arial" w:cs="Arial"/>
        </w:rPr>
        <w:t xml:space="preserve">Construção da Matriz de </w:t>
      </w:r>
      <w:r w:rsidRPr="665349D1" w:rsidR="2DBF3EC7">
        <w:rPr>
          <w:rFonts w:ascii="Arial" w:hAnsi="Arial" w:eastAsia="Arial" w:cs="Arial"/>
        </w:rPr>
        <w:t>dispersão</w:t>
      </w:r>
      <w:r w:rsidRPr="665349D1">
        <w:rPr>
          <w:rFonts w:ascii="Arial" w:hAnsi="Arial" w:eastAsia="Arial" w:cs="Arial"/>
        </w:rPr>
        <w:t xml:space="preserve"> </w:t>
      </w:r>
      <w:proofErr w:type="spellStart"/>
      <w:r w:rsidRPr="665349D1" w:rsidR="53D40E90">
        <w:rPr>
          <w:rFonts w:ascii="Arial" w:hAnsi="Arial" w:eastAsia="Arial" w:cs="Arial"/>
        </w:rPr>
        <w:t>intraclasse</w:t>
      </w:r>
      <w:proofErr w:type="spellEnd"/>
      <w:r w:rsidRPr="665349D1">
        <w:rPr>
          <w:rFonts w:ascii="Arial" w:hAnsi="Arial" w:eastAsia="Arial" w:cs="Arial"/>
        </w:rPr>
        <w:t>: Mostra a diferença das imagens dentro da própria classe, isto é, o quanto as imagens de uma pessoa se diferem.</w:t>
      </w:r>
    </w:p>
    <w:p w:rsidRPr="00A14865" w:rsidR="004B739F" w:rsidP="5ED66A87" w:rsidRDefault="2A3CFAF5" w14:paraId="7BFCB61F" w14:textId="59391A86" w14:noSpellErr="1">
      <w:pPr>
        <w:spacing w:line="360" w:lineRule="auto"/>
        <w:jc w:val="center"/>
      </w:pPr>
      <w:r w:rsidR="2A3CFAF5">
        <w:drawing>
          <wp:inline wp14:editId="1A0F63CC" wp14:anchorId="277E06A3">
            <wp:extent cx="2836881" cy="619125"/>
            <wp:effectExtent l="0" t="0" r="1905" b="0"/>
            <wp:docPr id="190467505" name="Imagem 190467505" title=""/>
            <wp:cNvGraphicFramePr>
              <a:graphicFrameLocks noChangeAspect="1"/>
            </wp:cNvGraphicFramePr>
            <a:graphic>
              <a:graphicData uri="http://schemas.openxmlformats.org/drawingml/2006/picture">
                <pic:pic>
                  <pic:nvPicPr>
                    <pic:cNvPr id="0" name="Imagem 190467505"/>
                    <pic:cNvPicPr/>
                  </pic:nvPicPr>
                  <pic:blipFill>
                    <a:blip r:embed="R4a2e5af624b345ea">
                      <a:extLst xmlns:a="http://schemas.openxmlformats.org/drawingml/2006/main">
                        <a:ext uri="{28A0092B-C50C-407E-A947-70E740481C1C}">
                          <a14:useLocalDpi xmlns:a14="http://schemas.microsoft.com/office/drawing/2010/main" val="0"/>
                        </a:ext>
                      </a:extLst>
                    </a:blip>
                    <a:srcRect l="36650" t="60176" r="33001" b="28023"/>
                    <a:stretch>
                      <a:fillRect/>
                    </a:stretch>
                  </pic:blipFill>
                  <pic:spPr>
                    <a:xfrm rot="0" flipH="0" flipV="0">
                      <a:off x="0" y="0"/>
                      <a:ext cx="2836881" cy="619125"/>
                    </a:xfrm>
                    <a:prstGeom prst="rect">
                      <a:avLst/>
                    </a:prstGeom>
                  </pic:spPr>
                </pic:pic>
              </a:graphicData>
            </a:graphic>
          </wp:inline>
        </w:drawing>
      </w:r>
    </w:p>
    <w:p w:rsidRPr="00A14865" w:rsidR="004B739F" w:rsidP="5ED66A87" w:rsidRDefault="7AD00676" w14:paraId="3380E282" w14:textId="057D2165">
      <w:pPr>
        <w:pStyle w:val="ListParagraph"/>
        <w:numPr>
          <w:ilvl w:val="0"/>
          <w:numId w:val="14"/>
        </w:numPr>
        <w:spacing w:line="360" w:lineRule="auto"/>
        <w:jc w:val="both"/>
        <w:rPr>
          <w:rFonts w:ascii="Arial" w:hAnsi="Arial" w:eastAsia="Arial" w:cs="Arial"/>
        </w:rPr>
      </w:pPr>
      <w:r w:rsidRPr="6CE11EC9">
        <w:rPr>
          <w:rFonts w:ascii="Arial" w:hAnsi="Arial" w:eastAsia="Arial" w:cs="Arial"/>
        </w:rPr>
        <w:t xml:space="preserve">Construção da Matriz de dispersão </w:t>
      </w:r>
      <w:proofErr w:type="spellStart"/>
      <w:r w:rsidRPr="6CE11EC9" w:rsidR="00782BD4">
        <w:rPr>
          <w:rFonts w:ascii="Arial" w:hAnsi="Arial" w:eastAsia="Arial" w:cs="Arial"/>
        </w:rPr>
        <w:t>interclasse</w:t>
      </w:r>
      <w:proofErr w:type="spellEnd"/>
      <w:r w:rsidRPr="6CE11EC9">
        <w:rPr>
          <w:rFonts w:ascii="Arial" w:hAnsi="Arial" w:eastAsia="Arial" w:cs="Arial"/>
        </w:rPr>
        <w:t>: Mostra a diferença da imagem de duas pessoas diferentes.</w:t>
      </w:r>
    </w:p>
    <w:p w:rsidRPr="00A14865" w:rsidR="00782BD4" w:rsidP="00782BD4" w:rsidRDefault="7D29A68E" w14:paraId="21BDED04" w14:textId="6C5AF89A" w14:noSpellErr="1">
      <w:pPr>
        <w:spacing w:line="360" w:lineRule="auto"/>
        <w:jc w:val="center"/>
      </w:pPr>
      <w:r w:rsidR="7D29A68E">
        <w:drawing>
          <wp:inline wp14:editId="028F0127" wp14:anchorId="0CB5E450">
            <wp:extent cx="2274907" cy="571500"/>
            <wp:effectExtent l="0" t="0" r="0" b="0"/>
            <wp:docPr id="1356227639" name="Imagem 1356227639" title=""/>
            <wp:cNvGraphicFramePr>
              <a:graphicFrameLocks noChangeAspect="1"/>
            </wp:cNvGraphicFramePr>
            <a:graphic>
              <a:graphicData uri="http://schemas.openxmlformats.org/drawingml/2006/picture">
                <pic:pic>
                  <pic:nvPicPr>
                    <pic:cNvPr id="0" name="Imagem 1356227639"/>
                    <pic:cNvPicPr/>
                  </pic:nvPicPr>
                  <pic:blipFill>
                    <a:blip r:embed="R871e1a72dee64b1a">
                      <a:extLst xmlns:a="http://schemas.openxmlformats.org/drawingml/2006/main">
                        <a:ext uri="{28A0092B-C50C-407E-A947-70E740481C1C}">
                          <a14:useLocalDpi xmlns:a14="http://schemas.microsoft.com/office/drawing/2010/main" val="0"/>
                        </a:ext>
                      </a:extLst>
                    </a:blip>
                    <a:srcRect l="39469" t="48082" r="34825" b="40412"/>
                    <a:stretch>
                      <a:fillRect/>
                    </a:stretch>
                  </pic:blipFill>
                  <pic:spPr>
                    <a:xfrm rot="0" flipH="0" flipV="0">
                      <a:off x="0" y="0"/>
                      <a:ext cx="2274907" cy="571500"/>
                    </a:xfrm>
                    <a:prstGeom prst="rect">
                      <a:avLst/>
                    </a:prstGeom>
                  </pic:spPr>
                </pic:pic>
              </a:graphicData>
            </a:graphic>
          </wp:inline>
        </w:drawing>
      </w:r>
    </w:p>
    <w:p w:rsidRPr="00A14865" w:rsidR="004B739F" w:rsidP="5ED66A87" w:rsidRDefault="7AD00676" w14:paraId="1CD8CAC2" w14:textId="232D3A9C">
      <w:pPr>
        <w:pStyle w:val="ListParagraph"/>
        <w:numPr>
          <w:ilvl w:val="0"/>
          <w:numId w:val="14"/>
        </w:numPr>
        <w:spacing w:line="360" w:lineRule="auto"/>
        <w:jc w:val="both"/>
        <w:rPr>
          <w:rFonts w:ascii="Arial" w:hAnsi="Arial" w:eastAsia="Arial" w:cs="Arial"/>
        </w:rPr>
      </w:pPr>
      <w:r w:rsidRPr="6CE11EC9">
        <w:rPr>
          <w:rFonts w:ascii="Arial" w:hAnsi="Arial" w:eastAsia="Arial" w:cs="Arial"/>
        </w:rPr>
        <w:t xml:space="preserve">Cálculo das </w:t>
      </w:r>
      <w:proofErr w:type="spellStart"/>
      <w:r w:rsidRPr="00782BD4">
        <w:rPr>
          <w:rFonts w:ascii="Arial" w:hAnsi="Arial" w:eastAsia="Arial" w:cs="Arial"/>
          <w:i/>
          <w:iCs/>
        </w:rPr>
        <w:t>fisherfaces</w:t>
      </w:r>
      <w:proofErr w:type="spellEnd"/>
      <w:r w:rsidRPr="6CE11EC9">
        <w:rPr>
          <w:rFonts w:ascii="Arial" w:hAnsi="Arial" w:eastAsia="Arial" w:cs="Arial"/>
        </w:rPr>
        <w:t xml:space="preserve">: Os valores são associados a </w:t>
      </w:r>
      <w:proofErr w:type="spellStart"/>
      <w:r w:rsidRPr="6CE11EC9">
        <w:rPr>
          <w:rFonts w:ascii="Arial" w:hAnsi="Arial" w:eastAsia="Arial" w:cs="Arial"/>
        </w:rPr>
        <w:t>autovetores</w:t>
      </w:r>
      <w:proofErr w:type="spellEnd"/>
      <w:r w:rsidRPr="6CE11EC9">
        <w:rPr>
          <w:rFonts w:ascii="Arial" w:hAnsi="Arial" w:eastAsia="Arial" w:cs="Arial"/>
        </w:rPr>
        <w:t xml:space="preserve"> e autovalores.</w:t>
      </w:r>
    </w:p>
    <w:p w:rsidRPr="00782BD4" w:rsidR="005A449A" w:rsidP="00782BD4" w:rsidRDefault="4893F676" w14:paraId="10BE2DC1" w14:textId="41EE2B93" w14:noSpellErr="1">
      <w:pPr>
        <w:spacing w:line="360" w:lineRule="auto"/>
        <w:ind w:left="360"/>
        <w:jc w:val="center"/>
      </w:pPr>
      <w:r w:rsidR="4893F676">
        <w:drawing>
          <wp:inline wp14:editId="06C6CB6A" wp14:anchorId="56194D4B">
            <wp:extent cx="3429000" cy="626122"/>
            <wp:effectExtent l="0" t="0" r="0" b="2540"/>
            <wp:docPr id="1691508047" name="Imagem 1691508047" title=""/>
            <wp:cNvGraphicFramePr>
              <a:graphicFrameLocks noChangeAspect="1"/>
            </wp:cNvGraphicFramePr>
            <a:graphic>
              <a:graphicData uri="http://schemas.openxmlformats.org/drawingml/2006/picture">
                <pic:pic>
                  <pic:nvPicPr>
                    <pic:cNvPr id="0" name="Imagem 1691508047"/>
                    <pic:cNvPicPr/>
                  </pic:nvPicPr>
                  <pic:blipFill>
                    <a:blip r:embed="R1ba4c6fe73804bfe">
                      <a:extLst xmlns:a="http://schemas.openxmlformats.org/drawingml/2006/main">
                        <a:ext uri="{28A0092B-C50C-407E-A947-70E740481C1C}">
                          <a14:useLocalDpi xmlns:a14="http://schemas.microsoft.com/office/drawing/2010/main" val="0"/>
                        </a:ext>
                      </a:extLst>
                    </a:blip>
                    <a:srcRect l="31509" t="65781" r="25870" b="20353"/>
                    <a:stretch>
                      <a:fillRect/>
                    </a:stretch>
                  </pic:blipFill>
                  <pic:spPr>
                    <a:xfrm rot="0" flipH="0" flipV="0">
                      <a:off x="0" y="0"/>
                      <a:ext cx="3429000" cy="626122"/>
                    </a:xfrm>
                    <a:prstGeom prst="rect">
                      <a:avLst/>
                    </a:prstGeom>
                  </pic:spPr>
                </pic:pic>
              </a:graphicData>
            </a:graphic>
          </wp:inline>
        </w:drawing>
      </w:r>
    </w:p>
    <w:p w:rsidRPr="00A14865" w:rsidR="00782BD4" w:rsidP="00747E75" w:rsidRDefault="6CC75670" w14:paraId="54106F4E" w14:textId="4F809576">
      <w:pPr>
        <w:pStyle w:val="Estilo1"/>
      </w:pPr>
      <w:bookmarkStart w:name="_Toc57388880" w:id="26"/>
      <w:bookmarkStart w:name="_Toc57407128" w:id="27"/>
      <w:r>
        <w:t>LBPH</w:t>
      </w:r>
      <w:bookmarkEnd w:id="26"/>
      <w:bookmarkEnd w:id="27"/>
      <w:r w:rsidR="00594268">
        <w:t xml:space="preserve"> </w:t>
      </w:r>
    </w:p>
    <w:p w:rsidR="00782BD4" w:rsidP="5ED66A87" w:rsidRDefault="37FE7FF6" w14:paraId="276CEFDD" w14:textId="77777777">
      <w:pPr>
        <w:spacing w:line="360" w:lineRule="auto"/>
        <w:ind w:firstLine="708"/>
        <w:jc w:val="both"/>
        <w:rPr>
          <w:rFonts w:ascii="Arial" w:hAnsi="Arial" w:eastAsia="Arial" w:cs="Arial"/>
        </w:rPr>
      </w:pPr>
      <w:r w:rsidRPr="1E6BF4C0">
        <w:rPr>
          <w:rFonts w:ascii="Arial" w:hAnsi="Arial" w:eastAsia="Arial" w:cs="Arial"/>
        </w:rPr>
        <w:t xml:space="preserve">O LBP (Padrão Binário Local) teve sua ideia proposta pela primeira vez em 1994, se apresentando como uma poderosa ferramenta na identificação de texturas, apresenta melhor desempenho em conjunto com o sistema HOG (Histograma de Gradientes Orientadas), que se trata de um descritor usado em visão computacional e processamento de imagem, que de forma simplória divide a imagem em pequenas regiões conjuntas chamadas células, e para os pixels dentro de cada célula, é dado um valor específico levando em conta as condições do pixel. Descritor é o aglomerando desses histogramas. Para diminuir a discrepância entre os histogramas locais é calculada uma medida de intensidade através de uma região maior da imagem, chamada de bloco, em seguida, utilizando este valor para normalizar todas as células dentro do bloco. Esta normalização resulta em melhor invariância a mudanças na iluminação e sombreamento, fazendo o LBP tornar-se mais eficiente já que a influência de luz </w:t>
      </w:r>
      <w:r w:rsidRPr="1E6BF4C0" w:rsidR="0C8ABBE1">
        <w:rPr>
          <w:rFonts w:ascii="Arial" w:hAnsi="Arial" w:eastAsia="Arial" w:cs="Arial"/>
        </w:rPr>
        <w:t>e</w:t>
      </w:r>
      <w:r w:rsidRPr="1E6BF4C0">
        <w:rPr>
          <w:rFonts w:ascii="Arial" w:hAnsi="Arial" w:eastAsia="Arial" w:cs="Arial"/>
        </w:rPr>
        <w:t xml:space="preserve"> sombra é diminuída drasticamente</w:t>
      </w:r>
      <w:r w:rsidRPr="1E6BF4C0" w:rsidR="4ABEE72E">
        <w:rPr>
          <w:rFonts w:ascii="Arial" w:hAnsi="Arial" w:eastAsia="Arial" w:cs="Arial"/>
        </w:rPr>
        <w:t>,</w:t>
      </w:r>
      <w:r w:rsidRPr="1E6BF4C0">
        <w:rPr>
          <w:rFonts w:ascii="Arial" w:hAnsi="Arial" w:eastAsia="Arial" w:cs="Arial"/>
        </w:rPr>
        <w:t xml:space="preserve"> nomeando o conjunto de processos como LBPH. </w:t>
      </w:r>
    </w:p>
    <w:p w:rsidRPr="00A14865" w:rsidR="004B739F" w:rsidP="5ED66A87" w:rsidRDefault="37FE7FF6" w14:paraId="09833D37" w14:textId="686C8D13">
      <w:pPr>
        <w:spacing w:line="360" w:lineRule="auto"/>
        <w:ind w:firstLine="708"/>
        <w:jc w:val="both"/>
        <w:rPr>
          <w:rFonts w:ascii="Arial" w:hAnsi="Arial" w:eastAsia="Arial" w:cs="Arial"/>
        </w:rPr>
      </w:pPr>
      <w:r w:rsidRPr="1E6BF4C0">
        <w:rPr>
          <w:rFonts w:ascii="Arial" w:hAnsi="Arial" w:eastAsia="Arial" w:cs="Arial"/>
        </w:rPr>
        <w:t>Os vetores de recursos do LBP são criadas em relação a uma célula, estabelecendo um pixel central e comparando-o aos 8 pixels vizinhos, se o valor do pixel vizinho for maior que o do pixel central, ele é entendido como "1", se não "0" assim agregando um valor binário para a célula, e o processo se repete em todas as células</w:t>
      </w:r>
      <w:r w:rsidRPr="1E6BF4C0" w:rsidR="266C6194">
        <w:rPr>
          <w:rFonts w:ascii="Arial" w:hAnsi="Arial" w:eastAsia="Arial" w:cs="Arial"/>
        </w:rPr>
        <w:t xml:space="preserve"> </w:t>
      </w:r>
      <w:r w:rsidRPr="1E6BF4C0" w:rsidR="4B2D26BA">
        <w:rPr>
          <w:rFonts w:ascii="Arial" w:hAnsi="Arial" w:eastAsia="Arial" w:cs="Arial"/>
        </w:rPr>
        <w:t>(TIMO;</w:t>
      </w:r>
      <w:r w:rsidRPr="1E6BF4C0" w:rsidR="4DE30E73">
        <w:rPr>
          <w:rFonts w:ascii="Arial" w:hAnsi="Arial" w:eastAsia="Arial" w:cs="Arial"/>
        </w:rPr>
        <w:t xml:space="preserve"> ABDENOR; MATTI;2004)</w:t>
      </w:r>
      <w:r w:rsidRPr="1E6BF4C0">
        <w:rPr>
          <w:rFonts w:ascii="Arial" w:hAnsi="Arial" w:eastAsia="Arial" w:cs="Arial"/>
        </w:rPr>
        <w:t>.</w:t>
      </w:r>
    </w:p>
    <w:p w:rsidRPr="00551D00" w:rsidR="00551D00" w:rsidP="00551D00" w:rsidRDefault="00551D00" w14:paraId="589A2100" w14:textId="2683CDE2">
      <w:pPr>
        <w:pStyle w:val="Caption"/>
        <w:jc w:val="center"/>
        <w:rPr>
          <w:rFonts w:ascii="Arial" w:hAnsi="Arial" w:cs="Arial"/>
          <w:color w:val="808080" w:themeColor="background1" w:themeShade="80"/>
        </w:rPr>
      </w:pPr>
      <w:bookmarkStart w:name="_Toc57407186" w:id="28"/>
      <w:r w:rsidRPr="00551D00">
        <w:rPr>
          <w:rFonts w:ascii="Arial" w:hAnsi="Arial" w:cs="Arial"/>
          <w:color w:val="808080" w:themeColor="background1" w:themeShade="80"/>
        </w:rPr>
        <w:t xml:space="preserve">Figura </w:t>
      </w:r>
      <w:r w:rsidRPr="00551D00">
        <w:rPr>
          <w:rFonts w:ascii="Arial" w:hAnsi="Arial" w:cs="Arial"/>
          <w:color w:val="808080" w:themeColor="background1" w:themeShade="80"/>
        </w:rPr>
        <w:fldChar w:fldCharType="begin"/>
      </w:r>
      <w:r w:rsidRPr="00551D00">
        <w:rPr>
          <w:rFonts w:ascii="Arial" w:hAnsi="Arial" w:cs="Arial"/>
          <w:color w:val="808080" w:themeColor="background1" w:themeShade="80"/>
        </w:rPr>
        <w:instrText xml:space="preserve"> SEQ Figura \* ARABIC </w:instrText>
      </w:r>
      <w:r w:rsidRPr="00551D00">
        <w:rPr>
          <w:rFonts w:ascii="Arial" w:hAnsi="Arial" w:cs="Arial"/>
          <w:color w:val="808080" w:themeColor="background1" w:themeShade="80"/>
        </w:rPr>
        <w:fldChar w:fldCharType="separate"/>
      </w:r>
      <w:r w:rsidR="005D087A">
        <w:rPr>
          <w:rFonts w:ascii="Arial" w:hAnsi="Arial" w:cs="Arial"/>
          <w:noProof/>
          <w:color w:val="808080" w:themeColor="background1" w:themeShade="80"/>
        </w:rPr>
        <w:t>4</w:t>
      </w:r>
      <w:r w:rsidRPr="00551D00">
        <w:rPr>
          <w:rFonts w:ascii="Arial" w:hAnsi="Arial" w:cs="Arial"/>
          <w:color w:val="808080" w:themeColor="background1" w:themeShade="80"/>
        </w:rPr>
        <w:fldChar w:fldCharType="end"/>
      </w:r>
      <w:r w:rsidRPr="00551D00">
        <w:rPr>
          <w:rFonts w:ascii="Arial" w:hAnsi="Arial" w:cs="Arial"/>
          <w:color w:val="808080" w:themeColor="background1" w:themeShade="80"/>
        </w:rPr>
        <w:t>: Raio do padrão binário (LBPH).</w:t>
      </w:r>
      <w:bookmarkEnd w:id="28"/>
    </w:p>
    <w:p w:rsidR="00551D00" w:rsidP="00551D00" w:rsidRDefault="12A3A6F3" w14:paraId="6DFB6CB2" w14:textId="77777777">
      <w:pPr>
        <w:keepNext/>
        <w:spacing w:line="360" w:lineRule="auto"/>
        <w:ind w:firstLine="708"/>
        <w:jc w:val="center"/>
      </w:pPr>
      <w:r w:rsidR="12A3A6F3">
        <w:drawing>
          <wp:inline wp14:editId="06CC7190" wp14:anchorId="772A61B9">
            <wp:extent cx="3143250" cy="1038225"/>
            <wp:effectExtent l="0" t="0" r="0" b="0"/>
            <wp:docPr id="1103877268" name="Imagem 1103877268" title=""/>
            <wp:cNvGraphicFramePr>
              <a:graphicFrameLocks noChangeAspect="1"/>
            </wp:cNvGraphicFramePr>
            <a:graphic>
              <a:graphicData uri="http://schemas.openxmlformats.org/drawingml/2006/picture">
                <pic:pic>
                  <pic:nvPicPr>
                    <pic:cNvPr id="0" name="Imagem 1103877268"/>
                    <pic:cNvPicPr/>
                  </pic:nvPicPr>
                  <pic:blipFill>
                    <a:blip r:embed="Rd464205aef734f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43250" cy="1038225"/>
                    </a:xfrm>
                    <a:prstGeom prst="rect">
                      <a:avLst/>
                    </a:prstGeom>
                  </pic:spPr>
                </pic:pic>
              </a:graphicData>
            </a:graphic>
          </wp:inline>
        </w:drawing>
      </w:r>
    </w:p>
    <w:p w:rsidRPr="00E37E36" w:rsidR="005A449A" w:rsidP="00551D00" w:rsidRDefault="00551D00" w14:paraId="6C2AD573" w14:textId="472E5A3C">
      <w:pPr>
        <w:pStyle w:val="Caption"/>
        <w:jc w:val="center"/>
        <w:rPr>
          <w:rFonts w:ascii="Arial" w:hAnsi="Arial" w:cs="Arial"/>
          <w:color w:val="808080" w:themeColor="background1" w:themeShade="80"/>
          <w:lang w:val="en-US"/>
        </w:rPr>
      </w:pPr>
      <w:r w:rsidRPr="00E37E36">
        <w:rPr>
          <w:rFonts w:ascii="Arial" w:hAnsi="Arial" w:cs="Arial"/>
          <w:color w:val="808080" w:themeColor="background1" w:themeShade="80"/>
          <w:lang w:val="en-US"/>
        </w:rPr>
        <w:t xml:space="preserve">Fonte: </w:t>
      </w:r>
      <w:r w:rsidRPr="00E37E36" w:rsidR="00E37E36">
        <w:rPr>
          <w:rFonts w:ascii="Arial" w:hAnsi="Arial" w:cs="Arial"/>
          <w:color w:val="808080" w:themeColor="background1" w:themeShade="80"/>
          <w:lang w:val="en-US"/>
        </w:rPr>
        <w:t>Face Recognition Based On LBPH Algorithm.</w:t>
      </w:r>
    </w:p>
    <w:p w:rsidRPr="00E37E36" w:rsidR="00782BD4" w:rsidP="00782BD4" w:rsidRDefault="00782BD4" w14:paraId="7E47AB09" w14:textId="77777777">
      <w:pPr>
        <w:rPr>
          <w:lang w:val="en-US"/>
        </w:rPr>
      </w:pPr>
    </w:p>
    <w:p w:rsidRPr="00A14865" w:rsidR="004B739F" w:rsidP="5ED66A87" w:rsidRDefault="37FE7FF6" w14:paraId="25689D7B" w14:textId="3A39A16C">
      <w:pPr>
        <w:spacing w:line="360" w:lineRule="auto"/>
        <w:jc w:val="both"/>
        <w:rPr>
          <w:rFonts w:ascii="Arial" w:hAnsi="Arial" w:eastAsia="Arial" w:cs="Arial"/>
        </w:rPr>
      </w:pPr>
      <w:r w:rsidRPr="00E37E36">
        <w:rPr>
          <w:rFonts w:ascii="Arial" w:hAnsi="Arial" w:eastAsia="Arial" w:cs="Arial"/>
          <w:lang w:val="en-US"/>
        </w:rPr>
        <w:t xml:space="preserve"> </w:t>
      </w:r>
      <w:r w:rsidRPr="5ED66A87">
        <w:rPr>
          <w:rFonts w:ascii="Arial" w:hAnsi="Arial" w:eastAsia="Arial" w:cs="Arial"/>
        </w:rPr>
        <w:t>Os resultados</w:t>
      </w:r>
      <w:r w:rsidRPr="5ED66A87" w:rsidR="6F26EA3D">
        <w:rPr>
          <w:rFonts w:ascii="Arial" w:hAnsi="Arial" w:eastAsia="Arial" w:cs="Arial"/>
        </w:rPr>
        <w:t xml:space="preserve"> obtidos</w:t>
      </w:r>
      <w:r w:rsidRPr="5ED66A87">
        <w:rPr>
          <w:rFonts w:ascii="Arial" w:hAnsi="Arial" w:eastAsia="Arial" w:cs="Arial"/>
        </w:rPr>
        <w:t xml:space="preserve"> </w:t>
      </w:r>
      <w:r w:rsidRPr="5ED66A87" w:rsidR="4F027C6A">
        <w:rPr>
          <w:rFonts w:ascii="Arial" w:hAnsi="Arial" w:eastAsia="Arial" w:cs="Arial"/>
        </w:rPr>
        <w:t>suavizando a imagem pelo método HOG</w:t>
      </w:r>
      <w:r w:rsidRPr="5ED66A87">
        <w:rPr>
          <w:rFonts w:ascii="Arial" w:hAnsi="Arial" w:eastAsia="Arial" w:cs="Arial"/>
        </w:rPr>
        <w:t xml:space="preserve"> calculados e combinados </w:t>
      </w:r>
      <w:r w:rsidRPr="5ED66A87" w:rsidR="1FA6606E">
        <w:rPr>
          <w:rFonts w:ascii="Arial" w:hAnsi="Arial" w:eastAsia="Arial" w:cs="Arial"/>
        </w:rPr>
        <w:t>pela fórmula:</w:t>
      </w:r>
    </w:p>
    <w:p w:rsidRPr="00A14865" w:rsidR="004B739F" w:rsidP="00762B5D" w:rsidRDefault="00D7E992" w14:paraId="051D3EA7" w14:textId="0013E676">
      <w:pPr>
        <w:spacing w:line="360" w:lineRule="auto"/>
        <w:ind w:firstLine="708"/>
        <w:jc w:val="center"/>
      </w:pPr>
      <w:r w:rsidR="00D7E992">
        <w:drawing>
          <wp:inline wp14:editId="7636A014" wp14:anchorId="6EA39CE7">
            <wp:extent cx="4572000" cy="485775"/>
            <wp:effectExtent l="0" t="0" r="0" b="0"/>
            <wp:docPr id="923205368" name="Imagem 923205368" title=""/>
            <wp:cNvGraphicFramePr>
              <a:graphicFrameLocks noChangeAspect="1"/>
            </wp:cNvGraphicFramePr>
            <a:graphic>
              <a:graphicData uri="http://schemas.openxmlformats.org/drawingml/2006/picture">
                <pic:pic>
                  <pic:nvPicPr>
                    <pic:cNvPr id="0" name="Imagem 923205368"/>
                    <pic:cNvPicPr/>
                  </pic:nvPicPr>
                  <pic:blipFill>
                    <a:blip r:embed="Rfb820d2349414f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85775"/>
                    </a:xfrm>
                    <a:prstGeom prst="rect">
                      <a:avLst/>
                    </a:prstGeom>
                  </pic:spPr>
                </pic:pic>
              </a:graphicData>
            </a:graphic>
          </wp:inline>
        </w:drawing>
      </w:r>
    </w:p>
    <w:p w:rsidRPr="00A14865" w:rsidR="004B739F" w:rsidP="5ED66A87" w:rsidRDefault="1FA6606E" w14:paraId="3D8149D1" w14:textId="6D456498">
      <w:pPr>
        <w:spacing w:line="360" w:lineRule="auto"/>
        <w:jc w:val="both"/>
        <w:rPr>
          <w:rFonts w:ascii="Arial" w:hAnsi="Arial" w:eastAsia="Arial" w:cs="Arial"/>
        </w:rPr>
      </w:pPr>
      <w:r w:rsidRPr="5ED66A87">
        <w:rPr>
          <w:rFonts w:ascii="Arial" w:hAnsi="Arial" w:eastAsia="Arial" w:cs="Arial"/>
        </w:rPr>
        <w:t>T</w:t>
      </w:r>
      <w:r w:rsidRPr="5ED66A87" w:rsidR="37FE7FF6">
        <w:rPr>
          <w:rFonts w:ascii="Arial" w:hAnsi="Arial" w:eastAsia="Arial" w:cs="Arial"/>
        </w:rPr>
        <w:t>ornando</w:t>
      </w:r>
      <w:r w:rsidRPr="5ED66A87" w:rsidR="344D52B0">
        <w:rPr>
          <w:rFonts w:ascii="Arial" w:hAnsi="Arial" w:eastAsia="Arial" w:cs="Arial"/>
        </w:rPr>
        <w:t>-se</w:t>
      </w:r>
      <w:r w:rsidRPr="5ED66A87" w:rsidR="37FE7FF6">
        <w:rPr>
          <w:rFonts w:ascii="Arial" w:hAnsi="Arial" w:eastAsia="Arial" w:cs="Arial"/>
        </w:rPr>
        <w:t xml:space="preserve"> um único histograma </w:t>
      </w:r>
      <w:r w:rsidRPr="5ED66A87" w:rsidR="4878BEED">
        <w:rPr>
          <w:rFonts w:ascii="Arial" w:hAnsi="Arial" w:eastAsia="Arial" w:cs="Arial"/>
        </w:rPr>
        <w:t>bem definido e dimensionado</w:t>
      </w:r>
      <w:r w:rsidRPr="5ED66A87" w:rsidR="111C953F">
        <w:rPr>
          <w:rFonts w:ascii="Arial" w:hAnsi="Arial" w:eastAsia="Arial" w:cs="Arial"/>
        </w:rPr>
        <w:t>:</w:t>
      </w:r>
    </w:p>
    <w:p w:rsidRPr="00551D00" w:rsidR="00551D00" w:rsidP="00551D00" w:rsidRDefault="00551D00" w14:paraId="6E28A384" w14:textId="050299C4">
      <w:pPr>
        <w:pStyle w:val="Caption"/>
        <w:jc w:val="center"/>
        <w:rPr>
          <w:rFonts w:ascii="Arial" w:hAnsi="Arial" w:cs="Arial"/>
          <w:color w:val="808080" w:themeColor="background1" w:themeShade="80"/>
        </w:rPr>
      </w:pPr>
      <w:bookmarkStart w:name="_Toc57407187" w:id="29"/>
      <w:r w:rsidRPr="00551D00">
        <w:rPr>
          <w:rFonts w:ascii="Arial" w:hAnsi="Arial" w:cs="Arial"/>
          <w:color w:val="808080" w:themeColor="background1" w:themeShade="80"/>
        </w:rPr>
        <w:t xml:space="preserve">Figura </w:t>
      </w:r>
      <w:r w:rsidRPr="00551D00">
        <w:rPr>
          <w:rFonts w:ascii="Arial" w:hAnsi="Arial" w:cs="Arial"/>
          <w:color w:val="808080" w:themeColor="background1" w:themeShade="80"/>
        </w:rPr>
        <w:fldChar w:fldCharType="begin"/>
      </w:r>
      <w:r w:rsidRPr="00551D00">
        <w:rPr>
          <w:rFonts w:ascii="Arial" w:hAnsi="Arial" w:cs="Arial"/>
          <w:color w:val="808080" w:themeColor="background1" w:themeShade="80"/>
        </w:rPr>
        <w:instrText xml:space="preserve"> SEQ Figura \* ARABIC </w:instrText>
      </w:r>
      <w:r w:rsidRPr="00551D00">
        <w:rPr>
          <w:rFonts w:ascii="Arial" w:hAnsi="Arial" w:cs="Arial"/>
          <w:color w:val="808080" w:themeColor="background1" w:themeShade="80"/>
        </w:rPr>
        <w:fldChar w:fldCharType="separate"/>
      </w:r>
      <w:r w:rsidR="005D087A">
        <w:rPr>
          <w:rFonts w:ascii="Arial" w:hAnsi="Arial" w:cs="Arial"/>
          <w:noProof/>
          <w:color w:val="808080" w:themeColor="background1" w:themeShade="80"/>
        </w:rPr>
        <w:t>5</w:t>
      </w:r>
      <w:r w:rsidRPr="00551D00">
        <w:rPr>
          <w:rFonts w:ascii="Arial" w:hAnsi="Arial" w:cs="Arial"/>
          <w:color w:val="808080" w:themeColor="background1" w:themeShade="80"/>
        </w:rPr>
        <w:fldChar w:fldCharType="end"/>
      </w:r>
      <w:r w:rsidRPr="00551D00">
        <w:rPr>
          <w:rFonts w:ascii="Arial" w:hAnsi="Arial" w:cs="Arial"/>
          <w:color w:val="808080" w:themeColor="background1" w:themeShade="80"/>
        </w:rPr>
        <w:t>: Histograma final (LBPH).</w:t>
      </w:r>
      <w:bookmarkEnd w:id="29"/>
    </w:p>
    <w:p w:rsidR="00E37E36" w:rsidP="00E37E36" w:rsidRDefault="23C95608" w14:paraId="67633CB0" w14:textId="77777777">
      <w:pPr>
        <w:keepNext/>
        <w:spacing w:line="360" w:lineRule="auto"/>
        <w:ind w:firstLine="708"/>
        <w:jc w:val="center"/>
      </w:pPr>
      <w:r w:rsidR="23C95608">
        <w:drawing>
          <wp:inline wp14:editId="730972C7" wp14:anchorId="6EAAA708">
            <wp:extent cx="4572000" cy="2505075"/>
            <wp:effectExtent l="0" t="0" r="0" b="0"/>
            <wp:docPr id="2072016276" name="Imagem 2072016276" title=""/>
            <wp:cNvGraphicFramePr>
              <a:graphicFrameLocks noChangeAspect="1"/>
            </wp:cNvGraphicFramePr>
            <a:graphic>
              <a:graphicData uri="http://schemas.openxmlformats.org/drawingml/2006/picture">
                <pic:pic>
                  <pic:nvPicPr>
                    <pic:cNvPr id="0" name="Imagem 2072016276"/>
                    <pic:cNvPicPr/>
                  </pic:nvPicPr>
                  <pic:blipFill>
                    <a:blip r:embed="Rcde1905e2eb042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05075"/>
                    </a:xfrm>
                    <a:prstGeom prst="rect">
                      <a:avLst/>
                    </a:prstGeom>
                  </pic:spPr>
                </pic:pic>
              </a:graphicData>
            </a:graphic>
          </wp:inline>
        </w:drawing>
      </w:r>
    </w:p>
    <w:p w:rsidRPr="00E37E36" w:rsidR="00782BD4" w:rsidP="00E37E36" w:rsidRDefault="00E37E36" w14:paraId="6A397D28" w14:textId="098FC8FB">
      <w:pPr>
        <w:pStyle w:val="Caption"/>
        <w:jc w:val="center"/>
        <w:rPr>
          <w:rFonts w:ascii="Arial" w:hAnsi="Arial" w:cs="Arial"/>
          <w:color w:val="808080" w:themeColor="background1" w:themeShade="80"/>
          <w:lang w:val="en-US"/>
        </w:rPr>
      </w:pPr>
      <w:r w:rsidRPr="00E37E36">
        <w:rPr>
          <w:rFonts w:ascii="Arial" w:hAnsi="Arial" w:cs="Arial"/>
          <w:color w:val="808080" w:themeColor="background1" w:themeShade="80"/>
          <w:lang w:val="en-US"/>
        </w:rPr>
        <w:t>Fonte: Face Recognition Based On LBPH Algorithm.</w:t>
      </w:r>
    </w:p>
    <w:p w:rsidRPr="005A449A" w:rsidR="004B739F" w:rsidP="00782BD4" w:rsidRDefault="171B82D0" w14:paraId="56E83FD6" w14:textId="784EF685">
      <w:pPr>
        <w:spacing w:line="360" w:lineRule="auto"/>
        <w:ind w:firstLine="708"/>
      </w:pPr>
      <w:r w:rsidRPr="00593EE0">
        <w:br/>
      </w:r>
      <w:r w:rsidRPr="6CE11EC9" w:rsidR="0E9DBF0C">
        <w:rPr>
          <w:rFonts w:ascii="Arial" w:hAnsi="Arial" w:eastAsia="Arial" w:cs="Arial"/>
        </w:rPr>
        <w:t xml:space="preserve">Para calcular a </w:t>
      </w:r>
      <w:r w:rsidRPr="6CE11EC9" w:rsidR="6D0FA3D4">
        <w:rPr>
          <w:rFonts w:ascii="Arial" w:hAnsi="Arial" w:eastAsia="Arial" w:cs="Arial"/>
        </w:rPr>
        <w:t>proximidade</w:t>
      </w:r>
      <w:r w:rsidRPr="6CE11EC9" w:rsidR="2628E6A4">
        <w:rPr>
          <w:rFonts w:ascii="Arial" w:hAnsi="Arial" w:eastAsia="Arial" w:cs="Arial"/>
        </w:rPr>
        <w:t xml:space="preserve"> entre o </w:t>
      </w:r>
      <w:r w:rsidRPr="6CE11EC9" w:rsidR="019BE50C">
        <w:rPr>
          <w:rFonts w:ascii="Arial" w:hAnsi="Arial" w:eastAsia="Arial" w:cs="Arial"/>
        </w:rPr>
        <w:t>histograma</w:t>
      </w:r>
      <w:r w:rsidRPr="6CE11EC9" w:rsidR="2628E6A4">
        <w:rPr>
          <w:rFonts w:ascii="Arial" w:hAnsi="Arial" w:eastAsia="Arial" w:cs="Arial"/>
        </w:rPr>
        <w:t xml:space="preserve"> definido no treinamento, e o gerado a partir da nova im</w:t>
      </w:r>
      <w:r w:rsidRPr="6CE11EC9" w:rsidR="1309A959">
        <w:rPr>
          <w:rFonts w:ascii="Arial" w:hAnsi="Arial" w:eastAsia="Arial" w:cs="Arial"/>
        </w:rPr>
        <w:t xml:space="preserve">agem são utilizados os </w:t>
      </w:r>
      <w:r w:rsidRPr="6CE11EC9" w:rsidR="7B653D9F">
        <w:rPr>
          <w:rFonts w:ascii="Arial" w:hAnsi="Arial" w:eastAsia="Arial" w:cs="Arial"/>
        </w:rPr>
        <w:t>cálculos:</w:t>
      </w:r>
    </w:p>
    <w:p w:rsidRPr="00805B96" w:rsidR="00805B96" w:rsidP="00805B96" w:rsidRDefault="00805B96" w14:paraId="2F848550" w14:textId="26809AF5">
      <w:pPr>
        <w:pStyle w:val="Caption"/>
        <w:keepNext/>
        <w:jc w:val="center"/>
        <w:rPr>
          <w:rFonts w:ascii="Arial" w:hAnsi="Arial" w:cs="Arial"/>
          <w:color w:val="808080" w:themeColor="background1" w:themeShade="80"/>
        </w:rPr>
      </w:pPr>
      <w:bookmarkStart w:name="_Toc57407188" w:id="30"/>
      <w:r w:rsidRPr="00805B96">
        <w:rPr>
          <w:rFonts w:ascii="Arial" w:hAnsi="Arial" w:cs="Arial"/>
          <w:color w:val="808080" w:themeColor="background1" w:themeShade="80"/>
        </w:rPr>
        <w:t xml:space="preserve">Figura </w:t>
      </w:r>
      <w:r w:rsidRPr="00805B96">
        <w:rPr>
          <w:rFonts w:ascii="Arial" w:hAnsi="Arial" w:cs="Arial"/>
          <w:color w:val="808080" w:themeColor="background1" w:themeShade="80"/>
        </w:rPr>
        <w:fldChar w:fldCharType="begin"/>
      </w:r>
      <w:r w:rsidRPr="00805B96">
        <w:rPr>
          <w:rFonts w:ascii="Arial" w:hAnsi="Arial" w:cs="Arial"/>
          <w:color w:val="808080" w:themeColor="background1" w:themeShade="80"/>
        </w:rPr>
        <w:instrText xml:space="preserve"> SEQ Figura \* ARABIC </w:instrText>
      </w:r>
      <w:r w:rsidRPr="00805B96">
        <w:rPr>
          <w:rFonts w:ascii="Arial" w:hAnsi="Arial" w:cs="Arial"/>
          <w:color w:val="808080" w:themeColor="background1" w:themeShade="80"/>
        </w:rPr>
        <w:fldChar w:fldCharType="separate"/>
      </w:r>
      <w:r w:rsidR="005D087A">
        <w:rPr>
          <w:rFonts w:ascii="Arial" w:hAnsi="Arial" w:cs="Arial"/>
          <w:noProof/>
          <w:color w:val="808080" w:themeColor="background1" w:themeShade="80"/>
        </w:rPr>
        <w:t>6</w:t>
      </w:r>
      <w:r w:rsidRPr="00805B96">
        <w:rPr>
          <w:rFonts w:ascii="Arial" w:hAnsi="Arial" w:cs="Arial"/>
          <w:color w:val="808080" w:themeColor="background1" w:themeShade="80"/>
        </w:rPr>
        <w:fldChar w:fldCharType="end"/>
      </w:r>
      <w:r w:rsidRPr="00805B96">
        <w:rPr>
          <w:rFonts w:ascii="Arial" w:hAnsi="Arial" w:cs="Arial"/>
          <w:color w:val="808080" w:themeColor="background1" w:themeShade="80"/>
        </w:rPr>
        <w:t>: Cálculo de proximidade dos histogramas (LBPH).</w:t>
      </w:r>
      <w:bookmarkEnd w:id="30"/>
    </w:p>
    <w:p w:rsidRPr="00805B96" w:rsidR="00805B96" w:rsidP="00805B96" w:rsidRDefault="7B653D9F" w14:paraId="00BCC18E" w14:textId="77777777">
      <w:pPr>
        <w:pStyle w:val="Caption"/>
        <w:keepNext/>
        <w:jc w:val="center"/>
        <w:rPr>
          <w:rFonts w:ascii="Arial" w:hAnsi="Arial" w:cs="Arial"/>
          <w:color w:val="808080" w:themeColor="background1" w:themeShade="80"/>
        </w:rPr>
      </w:pPr>
      <w:r w:rsidR="7B653D9F">
        <w:drawing>
          <wp:inline wp14:editId="33BAA67D" wp14:anchorId="6CFF5F28">
            <wp:extent cx="3797300" cy="1874917"/>
            <wp:effectExtent l="0" t="0" r="0" b="0"/>
            <wp:docPr id="1924149717" name="Imagem 1924149717" title=""/>
            <wp:cNvGraphicFramePr>
              <a:graphicFrameLocks noChangeAspect="1"/>
            </wp:cNvGraphicFramePr>
            <a:graphic>
              <a:graphicData uri="http://schemas.openxmlformats.org/drawingml/2006/picture">
                <pic:pic>
                  <pic:nvPicPr>
                    <pic:cNvPr id="0" name="Imagem 1924149717"/>
                    <pic:cNvPicPr/>
                  </pic:nvPicPr>
                  <pic:blipFill>
                    <a:blip r:embed="Re715577399a940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97300" cy="1874917"/>
                    </a:xfrm>
                    <a:prstGeom prst="rect">
                      <a:avLst/>
                    </a:prstGeom>
                  </pic:spPr>
                </pic:pic>
              </a:graphicData>
            </a:graphic>
          </wp:inline>
        </w:drawing>
      </w:r>
    </w:p>
    <w:p w:rsidRPr="00226F5C" w:rsidR="00805B96" w:rsidP="00805B96" w:rsidRDefault="00805B96" w14:paraId="28140D94" w14:textId="55524E6A">
      <w:pPr>
        <w:pStyle w:val="Caption"/>
        <w:keepNext/>
        <w:jc w:val="center"/>
        <w:rPr>
          <w:rFonts w:ascii="Arial" w:hAnsi="Arial" w:cs="Arial"/>
          <w:color w:val="808080" w:themeColor="background1" w:themeShade="80"/>
          <w:lang w:val="en-US"/>
        </w:rPr>
      </w:pPr>
      <w:r w:rsidRPr="00226F5C">
        <w:rPr>
          <w:rFonts w:ascii="Arial" w:hAnsi="Arial" w:cs="Arial"/>
          <w:color w:val="808080" w:themeColor="background1" w:themeShade="80"/>
          <w:lang w:val="en-US"/>
        </w:rPr>
        <w:t xml:space="preserve">Fonte: </w:t>
      </w:r>
      <w:r w:rsidRPr="00226F5C" w:rsidR="00E37E36">
        <w:rPr>
          <w:rFonts w:ascii="Arial" w:hAnsi="Arial" w:cs="Arial"/>
          <w:color w:val="808080" w:themeColor="background1" w:themeShade="80"/>
          <w:lang w:val="en-US"/>
        </w:rPr>
        <w:t>Face Recognition Based On LBPH Algorithm</w:t>
      </w:r>
      <w:r w:rsidRPr="00226F5C" w:rsidR="00226F5C">
        <w:rPr>
          <w:rFonts w:ascii="Arial" w:hAnsi="Arial" w:cs="Arial"/>
          <w:color w:val="808080" w:themeColor="background1" w:themeShade="80"/>
          <w:lang w:val="en-US"/>
        </w:rPr>
        <w:t>.</w:t>
      </w:r>
    </w:p>
    <w:p w:rsidRPr="00E37E36" w:rsidR="6E3CF3D5" w:rsidP="005A449A" w:rsidRDefault="6E3CF3D5" w14:paraId="75144D91" w14:textId="304ACC31">
      <w:pPr>
        <w:spacing w:line="360" w:lineRule="auto"/>
        <w:jc w:val="both"/>
        <w:rPr>
          <w:rFonts w:ascii="Arial" w:hAnsi="Arial" w:eastAsia="Arial" w:cs="Arial"/>
          <w:lang w:val="en-US"/>
        </w:rPr>
      </w:pPr>
    </w:p>
    <w:p w:rsidRPr="00A14865" w:rsidR="004B739F" w:rsidRDefault="67C870F9" w14:paraId="5CF030BC" w14:textId="7C5D6150">
      <w:pPr>
        <w:spacing w:line="360" w:lineRule="auto"/>
        <w:ind w:firstLine="709"/>
        <w:jc w:val="both"/>
        <w:rPr>
          <w:rFonts w:ascii="Arial" w:hAnsi="Arial"/>
        </w:rPr>
      </w:pPr>
      <w:r w:rsidRPr="4C871671">
        <w:rPr>
          <w:rFonts w:ascii="Arial" w:hAnsi="Arial"/>
        </w:rPr>
        <w:t>O</w:t>
      </w:r>
      <w:r w:rsidRPr="4C871671" w:rsidR="5CE428F1">
        <w:rPr>
          <w:rFonts w:ascii="Arial" w:hAnsi="Arial"/>
        </w:rPr>
        <w:t>s valores da função (</w:t>
      </w:r>
      <w:r w:rsidRPr="4C871671" w:rsidR="1A00D508">
        <w:rPr>
          <w:rFonts w:ascii="Arial" w:hAnsi="Arial"/>
        </w:rPr>
        <w:t>S, M</w:t>
      </w:r>
      <w:r w:rsidRPr="4C871671" w:rsidR="5CE428F1">
        <w:rPr>
          <w:rFonts w:ascii="Arial" w:hAnsi="Arial"/>
        </w:rPr>
        <w:t>) são respectivamente os histogramas</w:t>
      </w:r>
      <w:r w:rsidRPr="4C871671" w:rsidR="3A547C1A">
        <w:rPr>
          <w:rFonts w:ascii="Arial" w:hAnsi="Arial"/>
        </w:rPr>
        <w:t xml:space="preserve">, </w:t>
      </w:r>
      <w:r w:rsidRPr="4C871671" w:rsidR="0E39B614">
        <w:rPr>
          <w:rFonts w:ascii="Arial" w:hAnsi="Arial"/>
        </w:rPr>
        <w:t>também</w:t>
      </w:r>
      <w:r w:rsidRPr="4C871671" w:rsidR="3703677E">
        <w:rPr>
          <w:rFonts w:ascii="Arial" w:hAnsi="Arial"/>
        </w:rPr>
        <w:t xml:space="preserve"> pode ser utilizado</w:t>
      </w:r>
      <w:r w:rsidRPr="4C871671" w:rsidR="3A547C1A">
        <w:rPr>
          <w:rFonts w:ascii="Arial" w:hAnsi="Arial"/>
        </w:rPr>
        <w:t xml:space="preserve"> para a descoberta do </w:t>
      </w:r>
      <w:r w:rsidRPr="4C871671" w:rsidR="42AE9B03">
        <w:rPr>
          <w:rFonts w:ascii="Arial" w:hAnsi="Arial"/>
        </w:rPr>
        <w:t>histograma</w:t>
      </w:r>
      <w:r w:rsidRPr="4C871671" w:rsidR="3A547C1A">
        <w:rPr>
          <w:rFonts w:ascii="Arial" w:hAnsi="Arial"/>
        </w:rPr>
        <w:t xml:space="preserve"> de melhor correspondência </w:t>
      </w:r>
      <w:r w:rsidRPr="4C871671" w:rsidR="6E2A9831">
        <w:rPr>
          <w:rFonts w:ascii="Arial" w:hAnsi="Arial"/>
        </w:rPr>
        <w:t xml:space="preserve">o método de distância euclidiana representado na </w:t>
      </w:r>
      <w:r w:rsidRPr="4C871671" w:rsidR="2F42AFC5">
        <w:rPr>
          <w:rFonts w:ascii="Arial" w:hAnsi="Arial"/>
        </w:rPr>
        <w:t>fórmula</w:t>
      </w:r>
      <w:r w:rsidRPr="4C871671" w:rsidR="6E2A9831">
        <w:rPr>
          <w:rFonts w:ascii="Arial" w:hAnsi="Arial"/>
        </w:rPr>
        <w:t xml:space="preserve"> a</w:t>
      </w:r>
      <w:r w:rsidRPr="4C871671" w:rsidR="7325396D">
        <w:rPr>
          <w:rFonts w:ascii="Arial" w:hAnsi="Arial"/>
        </w:rPr>
        <w:t>baixo:</w:t>
      </w:r>
      <w:r w:rsidRPr="4C871671" w:rsidR="6E2A9831">
        <w:rPr>
          <w:rFonts w:ascii="Arial" w:hAnsi="Arial"/>
        </w:rPr>
        <w:t xml:space="preserve"> </w:t>
      </w:r>
    </w:p>
    <w:p w:rsidR="23A71CC9" w:rsidP="5ED66A87" w:rsidRDefault="4CA91F30" w14:paraId="1F073B17" w14:textId="4AAD6225">
      <w:pPr>
        <w:spacing w:line="360" w:lineRule="auto"/>
        <w:ind w:firstLine="709"/>
        <w:jc w:val="both"/>
      </w:pPr>
      <w:r w:rsidR="4CA91F30">
        <w:drawing>
          <wp:inline wp14:editId="6AC2F146" wp14:anchorId="3CC42521">
            <wp:extent cx="4572000" cy="447675"/>
            <wp:effectExtent l="0" t="0" r="0" b="0"/>
            <wp:docPr id="563636675" name="Imagem 563636675" title=""/>
            <wp:cNvGraphicFramePr>
              <a:graphicFrameLocks noChangeAspect="1"/>
            </wp:cNvGraphicFramePr>
            <a:graphic>
              <a:graphicData uri="http://schemas.openxmlformats.org/drawingml/2006/picture">
                <pic:pic>
                  <pic:nvPicPr>
                    <pic:cNvPr id="0" name="Imagem 563636675"/>
                    <pic:cNvPicPr/>
                  </pic:nvPicPr>
                  <pic:blipFill>
                    <a:blip r:embed="Ra2fce936c9fe48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47675"/>
                    </a:xfrm>
                    <a:prstGeom prst="rect">
                      <a:avLst/>
                    </a:prstGeom>
                  </pic:spPr>
                </pic:pic>
              </a:graphicData>
            </a:graphic>
          </wp:inline>
        </w:drawing>
      </w:r>
    </w:p>
    <w:p w:rsidRPr="00A14865" w:rsidR="004B739F" w:rsidP="5ED66A87" w:rsidRDefault="00CE7CEA" w14:paraId="0A459AFD" w14:textId="5C2A4BDE">
      <w:pPr>
        <w:spacing w:line="360" w:lineRule="auto"/>
        <w:ind w:firstLine="709"/>
        <w:jc w:val="both"/>
        <w:rPr>
          <w:rFonts w:ascii="Arial" w:hAnsi="Arial"/>
        </w:rPr>
      </w:pPr>
      <w:r>
        <w:rPr>
          <w:rFonts w:ascii="Arial" w:hAnsi="Arial"/>
        </w:rPr>
        <w:t xml:space="preserve">Obtendo </w:t>
      </w:r>
      <w:r w:rsidR="00BE6C0D">
        <w:rPr>
          <w:rFonts w:ascii="Arial" w:hAnsi="Arial"/>
        </w:rPr>
        <w:t xml:space="preserve">a </w:t>
      </w:r>
      <w:r>
        <w:rPr>
          <w:rFonts w:ascii="Arial" w:hAnsi="Arial"/>
        </w:rPr>
        <w:t xml:space="preserve">imagem mais </w:t>
      </w:r>
      <w:r w:rsidR="00BE6C0D">
        <w:rPr>
          <w:rFonts w:ascii="Arial" w:hAnsi="Arial"/>
        </w:rPr>
        <w:t>próxima em relação a capturada, tendo como parâmetro o número mínimo</w:t>
      </w:r>
      <w:r>
        <w:rPr>
          <w:rFonts w:ascii="Arial" w:hAnsi="Arial"/>
        </w:rPr>
        <w:t xml:space="preserve"> do </w:t>
      </w:r>
      <w:proofErr w:type="spellStart"/>
      <w:r w:rsidRPr="00E154D7" w:rsidR="00BE6C0D">
        <w:rPr>
          <w:rFonts w:ascii="Arial" w:hAnsi="Arial" w:eastAsia="Arial" w:cs="Arial"/>
          <w:i/>
          <w:iCs/>
          <w:color w:val="000000" w:themeColor="text1"/>
        </w:rPr>
        <w:t>threshold</w:t>
      </w:r>
      <w:proofErr w:type="spellEnd"/>
      <w:r w:rsidR="00BE6C0D">
        <w:rPr>
          <w:rFonts w:ascii="Arial" w:hAnsi="Arial" w:eastAsia="Arial" w:cs="Arial"/>
          <w:color w:val="000000" w:themeColor="text1"/>
        </w:rPr>
        <w:t xml:space="preserve"> </w:t>
      </w:r>
      <w:r w:rsidR="00BE6C0D">
        <w:rPr>
          <w:rFonts w:ascii="Arial" w:hAnsi="Arial" w:eastAsia="Arial" w:cs="Arial"/>
          <w:i/>
          <w:iCs/>
          <w:color w:val="000000" w:themeColor="text1"/>
        </w:rPr>
        <w:t>(</w:t>
      </w:r>
      <w:r w:rsidR="00BE6C0D">
        <w:rPr>
          <w:rFonts w:ascii="Arial" w:hAnsi="Arial" w:eastAsia="Arial" w:cs="Arial"/>
          <w:color w:val="000000" w:themeColor="text1"/>
        </w:rPr>
        <w:t>se não houver nenhuma, o valor é nulo</w:t>
      </w:r>
      <w:r w:rsidR="00BE6C0D">
        <w:rPr>
          <w:rFonts w:ascii="Arial" w:hAnsi="Arial" w:eastAsia="Arial" w:cs="Arial"/>
          <w:i/>
          <w:iCs/>
          <w:color w:val="000000" w:themeColor="text1"/>
        </w:rPr>
        <w:t>)</w:t>
      </w:r>
      <w:r w:rsidRPr="0896AD84" w:rsidR="297C3DE0">
        <w:rPr>
          <w:rFonts w:ascii="Arial" w:hAnsi="Arial"/>
        </w:rPr>
        <w:t>.</w:t>
      </w:r>
      <w:r w:rsidRPr="0896AD84" w:rsidR="297C3DE0">
        <w:rPr>
          <w:rFonts w:ascii="Arial" w:hAnsi="Arial"/>
          <w:color w:val="FF0000"/>
        </w:rPr>
        <w:t xml:space="preserve"> </w:t>
      </w:r>
      <w:r w:rsidRPr="0896AD84" w:rsidR="297C3DE0">
        <w:rPr>
          <w:rFonts w:ascii="Arial" w:hAnsi="Arial"/>
        </w:rPr>
        <w:t xml:space="preserve">Respectivamente os </w:t>
      </w:r>
      <w:r w:rsidRPr="0896AD84" w:rsidR="0709B92B">
        <w:rPr>
          <w:rFonts w:ascii="Arial" w:hAnsi="Arial"/>
        </w:rPr>
        <w:t xml:space="preserve">parâmetros exigidos pelo método de implementação deste sistema utilizando os recursos do </w:t>
      </w:r>
      <w:proofErr w:type="spellStart"/>
      <w:r w:rsidRPr="0896AD84" w:rsidR="0709B92B">
        <w:rPr>
          <w:rFonts w:ascii="Arial" w:hAnsi="Arial"/>
          <w:i/>
          <w:iCs/>
        </w:rPr>
        <w:t>OpenCV</w:t>
      </w:r>
      <w:proofErr w:type="spellEnd"/>
      <w:r w:rsidRPr="0896AD84" w:rsidR="0709B92B">
        <w:rPr>
          <w:rFonts w:ascii="Arial" w:hAnsi="Arial"/>
        </w:rPr>
        <w:t xml:space="preserve"> são:</w:t>
      </w:r>
    </w:p>
    <w:p w:rsidRPr="00A14865" w:rsidR="004B739F" w:rsidP="30CEA579" w:rsidRDefault="3EFE36E6" w14:paraId="77349309" w14:textId="30FB4D76">
      <w:pPr>
        <w:spacing w:line="480" w:lineRule="exact"/>
        <w:jc w:val="both"/>
        <w:rPr>
          <w:rFonts w:ascii="Arial" w:hAnsi="Arial" w:eastAsia="Arial" w:cs="Arial"/>
        </w:rPr>
      </w:pPr>
      <w:r w:rsidRPr="30CEA579">
        <w:rPr>
          <w:rFonts w:ascii="Arial" w:hAnsi="Arial" w:eastAsia="Arial" w:cs="Arial"/>
        </w:rPr>
        <w:t>Raio:</w:t>
      </w:r>
      <w:r w:rsidRPr="30CEA579" w:rsidR="1B86873F">
        <w:rPr>
          <w:rFonts w:ascii="Arial" w:hAnsi="Arial" w:eastAsia="Arial" w:cs="Arial"/>
        </w:rPr>
        <w:t xml:space="preserve">  </w:t>
      </w:r>
      <w:r w:rsidRPr="30CEA579" w:rsidR="1C5FBCE5">
        <w:rPr>
          <w:rFonts w:ascii="Arial" w:hAnsi="Arial" w:eastAsia="Arial" w:cs="Arial"/>
        </w:rPr>
        <w:t>U</w:t>
      </w:r>
      <w:r w:rsidRPr="30CEA579" w:rsidR="1B86873F">
        <w:rPr>
          <w:rFonts w:ascii="Arial" w:hAnsi="Arial" w:eastAsia="Arial" w:cs="Arial"/>
        </w:rPr>
        <w:t xml:space="preserve">sado para </w:t>
      </w:r>
      <w:r w:rsidRPr="30CEA579" w:rsidR="794E43F6">
        <w:rPr>
          <w:rFonts w:ascii="Arial" w:hAnsi="Arial" w:eastAsia="Arial" w:cs="Arial"/>
        </w:rPr>
        <w:t>definir</w:t>
      </w:r>
      <w:r w:rsidRPr="30CEA579" w:rsidR="1B86873F">
        <w:rPr>
          <w:rFonts w:ascii="Arial" w:hAnsi="Arial" w:eastAsia="Arial" w:cs="Arial"/>
        </w:rPr>
        <w:t xml:space="preserve"> o Padrão Binário Local Circular. Quanto maior o raio, mais suave será a imagem, mas você poderá obter mais informações espaciais.</w:t>
      </w:r>
    </w:p>
    <w:p w:rsidRPr="00A14865" w:rsidR="004B739F" w:rsidP="30CEA579" w:rsidRDefault="5C9456C6" w14:paraId="1DAE8A79" w14:textId="22120A00">
      <w:pPr>
        <w:spacing w:line="480" w:lineRule="exact"/>
        <w:jc w:val="both"/>
        <w:rPr>
          <w:rFonts w:ascii="Arial" w:hAnsi="Arial" w:eastAsia="Arial" w:cs="Arial"/>
          <w:i/>
          <w:iCs/>
        </w:rPr>
      </w:pPr>
      <w:r w:rsidRPr="30CEA579">
        <w:rPr>
          <w:rFonts w:ascii="Arial" w:hAnsi="Arial" w:eastAsia="Arial" w:cs="Arial"/>
        </w:rPr>
        <w:t>Vizinhos:</w:t>
      </w:r>
      <w:r w:rsidRPr="30CEA579" w:rsidR="1B86873F">
        <w:rPr>
          <w:rFonts w:ascii="Arial" w:hAnsi="Arial" w:eastAsia="Arial" w:cs="Arial"/>
        </w:rPr>
        <w:t xml:space="preserve"> </w:t>
      </w:r>
      <w:r w:rsidRPr="30CEA579" w:rsidR="6BAE398B">
        <w:rPr>
          <w:rFonts w:ascii="Arial" w:hAnsi="Arial" w:eastAsia="Arial" w:cs="Arial"/>
        </w:rPr>
        <w:t>N</w:t>
      </w:r>
      <w:r w:rsidRPr="30CEA579" w:rsidR="1B86873F">
        <w:rPr>
          <w:rFonts w:ascii="Arial" w:hAnsi="Arial" w:eastAsia="Arial" w:cs="Arial"/>
        </w:rPr>
        <w:t>úmero de pontos de amostra</w:t>
      </w:r>
      <w:r w:rsidRPr="30CEA579" w:rsidR="6AC557AE">
        <w:rPr>
          <w:rFonts w:ascii="Arial" w:hAnsi="Arial" w:eastAsia="Arial" w:cs="Arial"/>
        </w:rPr>
        <w:t xml:space="preserve"> que vão ser comparados</w:t>
      </w:r>
      <w:r w:rsidRPr="30CEA579" w:rsidR="1B86873F">
        <w:rPr>
          <w:rFonts w:ascii="Arial" w:hAnsi="Arial" w:eastAsia="Arial" w:cs="Arial"/>
        </w:rPr>
        <w:t xml:space="preserve"> </w:t>
      </w:r>
      <w:r w:rsidRPr="30CEA579" w:rsidR="46472602">
        <w:rPr>
          <w:rFonts w:ascii="Arial" w:hAnsi="Arial" w:eastAsia="Arial" w:cs="Arial"/>
        </w:rPr>
        <w:t>em</w:t>
      </w:r>
      <w:r w:rsidRPr="30CEA579" w:rsidR="1B86873F">
        <w:rPr>
          <w:rFonts w:ascii="Arial" w:hAnsi="Arial" w:eastAsia="Arial" w:cs="Arial"/>
        </w:rPr>
        <w:t xml:space="preserve"> um Padrão Binário Local Circular. </w:t>
      </w:r>
      <w:r w:rsidRPr="30CEA579" w:rsidR="4543B184">
        <w:rPr>
          <w:rFonts w:ascii="Arial" w:hAnsi="Arial" w:eastAsia="Arial" w:cs="Arial"/>
        </w:rPr>
        <w:t>O</w:t>
      </w:r>
      <w:r w:rsidRPr="30CEA579" w:rsidR="1B86873F">
        <w:rPr>
          <w:rFonts w:ascii="Arial" w:hAnsi="Arial" w:eastAsia="Arial" w:cs="Arial"/>
        </w:rPr>
        <w:t xml:space="preserve"> valor </w:t>
      </w:r>
      <w:r w:rsidRPr="30CEA579" w:rsidR="2F52FEBF">
        <w:rPr>
          <w:rFonts w:ascii="Arial" w:hAnsi="Arial" w:eastAsia="Arial" w:cs="Arial"/>
        </w:rPr>
        <w:t>recomendado</w:t>
      </w:r>
      <w:r w:rsidRPr="30CEA579" w:rsidR="1B86873F">
        <w:rPr>
          <w:rFonts w:ascii="Arial" w:hAnsi="Arial" w:eastAsia="Arial" w:cs="Arial"/>
        </w:rPr>
        <w:t xml:space="preserve"> é </w:t>
      </w:r>
      <w:r w:rsidRPr="30CEA579" w:rsidR="1CB4AE69">
        <w:rPr>
          <w:rFonts w:ascii="Arial" w:hAnsi="Arial" w:eastAsia="Arial" w:cs="Arial"/>
        </w:rPr>
        <w:t>utilizar</w:t>
      </w:r>
      <w:r w:rsidRPr="30CEA579" w:rsidR="1B86873F">
        <w:rPr>
          <w:rFonts w:ascii="Arial" w:hAnsi="Arial" w:eastAsia="Arial" w:cs="Arial"/>
        </w:rPr>
        <w:t xml:space="preserve"> 8</w:t>
      </w:r>
      <w:r w:rsidRPr="30CEA579" w:rsidR="61201367">
        <w:rPr>
          <w:rFonts w:ascii="Arial" w:hAnsi="Arial" w:eastAsia="Arial" w:cs="Arial"/>
        </w:rPr>
        <w:t xml:space="preserve"> </w:t>
      </w:r>
      <w:r w:rsidRPr="30CEA579" w:rsidR="1B86873F">
        <w:rPr>
          <w:rFonts w:ascii="Arial" w:hAnsi="Arial" w:eastAsia="Arial" w:cs="Arial"/>
        </w:rPr>
        <w:t>pontos de amostra. Lembre-se: quanto mais pontos de amostra você incluir, maior será o custo computacional.</w:t>
      </w:r>
    </w:p>
    <w:p w:rsidRPr="00A14865" w:rsidR="004B739F" w:rsidP="0896AD84" w:rsidRDefault="065C5035" w14:paraId="7E664DE1" w14:textId="230294B8">
      <w:pPr>
        <w:spacing w:line="480" w:lineRule="exact"/>
        <w:jc w:val="both"/>
        <w:rPr>
          <w:rFonts w:ascii="Arial" w:hAnsi="Arial" w:eastAsia="Arial" w:cs="Arial"/>
          <w:i/>
          <w:iCs/>
        </w:rPr>
      </w:pPr>
      <w:r w:rsidRPr="0896AD84">
        <w:rPr>
          <w:rFonts w:ascii="Arial" w:hAnsi="Arial" w:eastAsia="Arial" w:cs="Arial"/>
        </w:rPr>
        <w:t>Grade X</w:t>
      </w:r>
      <w:r w:rsidRPr="0896AD84" w:rsidR="1B86873F">
        <w:rPr>
          <w:rFonts w:ascii="Arial" w:hAnsi="Arial" w:eastAsia="Arial" w:cs="Arial"/>
        </w:rPr>
        <w:t xml:space="preserve">: O número de células na direção </w:t>
      </w:r>
      <w:r w:rsidRPr="00CE7CEA" w:rsidR="1B86873F">
        <w:rPr>
          <w:rFonts w:ascii="Arial" w:hAnsi="Arial" w:eastAsia="Arial" w:cs="Arial"/>
        </w:rPr>
        <w:t>horizontal</w:t>
      </w:r>
      <w:r w:rsidRPr="00CE7CEA" w:rsidR="23EA8F45">
        <w:rPr>
          <w:rFonts w:ascii="Arial" w:hAnsi="Arial" w:eastAsia="Arial" w:cs="Arial"/>
        </w:rPr>
        <w:t>.</w:t>
      </w:r>
      <w:r w:rsidRPr="00CE7CEA" w:rsidR="1B86873F">
        <w:rPr>
          <w:rFonts w:ascii="Arial" w:hAnsi="Arial" w:eastAsia="Arial" w:cs="Arial"/>
        </w:rPr>
        <w:t xml:space="preserve"> </w:t>
      </w:r>
      <w:r w:rsidRPr="00CE7CEA" w:rsidR="08DB0DDB">
        <w:rPr>
          <w:rFonts w:ascii="Arial" w:hAnsi="Arial" w:eastAsia="Arial" w:cs="Arial"/>
        </w:rPr>
        <w:t xml:space="preserve">O </w:t>
      </w:r>
      <w:r w:rsidRPr="00CE7CEA" w:rsidR="1B86873F">
        <w:rPr>
          <w:rFonts w:ascii="Arial" w:hAnsi="Arial" w:eastAsia="Arial" w:cs="Arial"/>
        </w:rPr>
        <w:t>8</w:t>
      </w:r>
      <w:r w:rsidRPr="0896AD84" w:rsidR="1B86873F">
        <w:rPr>
          <w:rFonts w:ascii="Arial" w:hAnsi="Arial" w:eastAsia="Arial" w:cs="Arial"/>
        </w:rPr>
        <w:t xml:space="preserve"> é um valor comum usado em publicações. Quanto mais células, mais fina a grade, maior será a dimensionalidade do vetor de recurso resultante.</w:t>
      </w:r>
    </w:p>
    <w:p w:rsidR="5ED66A87" w:rsidP="30CEA579" w:rsidRDefault="7E074A3B" w14:paraId="42125616" w14:textId="60CC7B52">
      <w:pPr>
        <w:spacing w:line="480" w:lineRule="exact"/>
        <w:jc w:val="both"/>
        <w:rPr>
          <w:rFonts w:ascii="Arial" w:hAnsi="Arial" w:eastAsia="Arial" w:cs="Arial"/>
        </w:rPr>
      </w:pPr>
      <w:r w:rsidRPr="0896AD84">
        <w:rPr>
          <w:rFonts w:ascii="Arial" w:hAnsi="Arial" w:eastAsia="Arial" w:cs="Arial"/>
        </w:rPr>
        <w:t>Grade Y</w:t>
      </w:r>
      <w:r w:rsidRPr="0896AD84" w:rsidR="1B86873F">
        <w:rPr>
          <w:rFonts w:ascii="Arial" w:hAnsi="Arial" w:eastAsia="Arial" w:cs="Arial"/>
        </w:rPr>
        <w:t xml:space="preserve">: O número de células na direção </w:t>
      </w:r>
      <w:r w:rsidRPr="00CE7CEA" w:rsidR="1B86873F">
        <w:rPr>
          <w:rFonts w:ascii="Arial" w:hAnsi="Arial" w:eastAsia="Arial" w:cs="Arial"/>
        </w:rPr>
        <w:t>vertical</w:t>
      </w:r>
      <w:r w:rsidRPr="00CE7CEA" w:rsidR="6D45A755">
        <w:rPr>
          <w:rFonts w:ascii="Arial" w:hAnsi="Arial" w:eastAsia="Arial" w:cs="Arial"/>
        </w:rPr>
        <w:t>. O</w:t>
      </w:r>
      <w:r w:rsidRPr="00CE7CEA" w:rsidR="1B86873F">
        <w:rPr>
          <w:rFonts w:ascii="Arial" w:hAnsi="Arial" w:eastAsia="Arial" w:cs="Arial"/>
        </w:rPr>
        <w:t xml:space="preserve"> 8</w:t>
      </w:r>
      <w:r w:rsidRPr="0896AD84" w:rsidR="1B86873F">
        <w:rPr>
          <w:rFonts w:ascii="Arial" w:hAnsi="Arial" w:eastAsia="Arial" w:cs="Arial"/>
        </w:rPr>
        <w:t xml:space="preserve"> é um valor comum usado em publicações. Quanto mais células, mais fina a grade, maior será a dimensionalidade do vetor de recurso resultante.</w:t>
      </w:r>
    </w:p>
    <w:p w:rsidR="30CEA579" w:rsidP="30CEA579" w:rsidRDefault="30CEA579" w14:paraId="01B6269E" w14:textId="5FCC15B6">
      <w:pPr>
        <w:spacing w:line="480" w:lineRule="exact"/>
        <w:jc w:val="both"/>
        <w:rPr>
          <w:rFonts w:ascii="Arial" w:hAnsi="Arial" w:eastAsia="Arial" w:cs="Arial"/>
          <w:color w:val="292929"/>
        </w:rPr>
      </w:pPr>
    </w:p>
    <w:p w:rsidR="00B04B20" w:rsidRDefault="00B04B20" w14:paraId="6C0EB603" w14:textId="77777777">
      <w:pPr>
        <w:rPr>
          <w:rFonts w:ascii="Arial" w:hAnsi="Arial" w:eastAsia="Arial" w:cs="Arial"/>
          <w:b/>
          <w:bCs/>
          <w:kern w:val="32"/>
        </w:rPr>
      </w:pPr>
      <w:r>
        <w:rPr>
          <w:rFonts w:eastAsia="Arial"/>
        </w:rPr>
        <w:br w:type="page"/>
      </w:r>
    </w:p>
    <w:p w:rsidRPr="00204E0A" w:rsidR="00204E0A" w:rsidP="004638B7" w:rsidRDefault="00646334" w14:paraId="74618E79" w14:textId="05A02742">
      <w:pPr>
        <w:pStyle w:val="NoSpacing"/>
        <w:rPr>
          <w:rFonts w:eastAsia="Arial"/>
        </w:rPr>
      </w:pPr>
      <w:bookmarkStart w:name="_Toc57388881" w:id="31"/>
      <w:bookmarkStart w:name="_Toc57407129" w:id="32"/>
      <w:r w:rsidRPr="00204E0A">
        <w:rPr>
          <w:rFonts w:eastAsia="Arial"/>
        </w:rPr>
        <w:t>BANCO DE DADOS</w:t>
      </w:r>
      <w:bookmarkEnd w:id="31"/>
      <w:bookmarkEnd w:id="32"/>
    </w:p>
    <w:p w:rsidR="71BD3752" w:rsidP="00747E75" w:rsidRDefault="47D4FAD1" w14:paraId="6A84CF3A" w14:textId="264C9741">
      <w:pPr>
        <w:pStyle w:val="Estilo1"/>
      </w:pPr>
      <w:bookmarkStart w:name="_Toc57388882" w:id="33"/>
      <w:bookmarkStart w:name="_Toc57407130" w:id="34"/>
      <w:r w:rsidRPr="7BA30021">
        <w:rPr>
          <w:rFonts w:eastAsia="Arial"/>
        </w:rPr>
        <w:t>Introdução a banco de dados</w:t>
      </w:r>
      <w:bookmarkEnd w:id="33"/>
      <w:bookmarkEnd w:id="34"/>
    </w:p>
    <w:p w:rsidR="47D4FAD1" w:rsidP="4EB22FC6" w:rsidRDefault="47D4FAD1" w14:paraId="6744D079" w14:textId="7020D7E4">
      <w:pPr>
        <w:spacing w:line="360" w:lineRule="auto"/>
        <w:ind w:firstLine="708"/>
        <w:jc w:val="both"/>
        <w:rPr>
          <w:rFonts w:ascii="Arial" w:hAnsi="Arial" w:eastAsia="Arial" w:cs="Arial"/>
        </w:rPr>
      </w:pPr>
      <w:r w:rsidRPr="4EB22FC6">
        <w:rPr>
          <w:rFonts w:ascii="Arial" w:hAnsi="Arial" w:eastAsia="Arial" w:cs="Arial"/>
        </w:rPr>
        <w:t>Segundo Date,</w:t>
      </w:r>
      <w:r w:rsidRPr="4EB22FC6" w:rsidR="40A46581">
        <w:rPr>
          <w:rFonts w:ascii="Arial" w:hAnsi="Arial" w:eastAsia="Arial" w:cs="Arial"/>
        </w:rPr>
        <w:t xml:space="preserve"> </w:t>
      </w:r>
      <w:r w:rsidRPr="4EB22FC6">
        <w:rPr>
          <w:rFonts w:ascii="Arial" w:hAnsi="Arial" w:eastAsia="Arial" w:cs="Arial"/>
        </w:rPr>
        <w:t xml:space="preserve">um banco de dados é um sistema computadorizado de manutenção de registros, em outras palavras, é um sistema que armazena informações e permite o usuário buscar e alterar de forma simples e rápida. </w:t>
      </w:r>
    </w:p>
    <w:p w:rsidR="47D4FAD1" w:rsidP="4EB22FC6" w:rsidRDefault="47D4FAD1" w14:paraId="4E371264" w14:textId="0C90A7C5">
      <w:pPr>
        <w:spacing w:line="360" w:lineRule="auto"/>
        <w:ind w:firstLine="708"/>
        <w:jc w:val="both"/>
        <w:rPr>
          <w:rFonts w:ascii="Arial" w:hAnsi="Arial" w:eastAsia="Arial" w:cs="Arial"/>
        </w:rPr>
      </w:pPr>
      <w:r w:rsidRPr="4EB22FC6">
        <w:rPr>
          <w:rFonts w:ascii="Arial" w:hAnsi="Arial" w:eastAsia="Arial" w:cs="Arial"/>
        </w:rPr>
        <w:t>Um sistema de banco de dados é divido em quatro componentes: Dados, que são as informações armazenadas; hardware, consiste na parte física, podendo ser tanto o local de armazenamento quanto o de processamento das informações; software, é o sistema de gerenciamento de banco de dados (SGBD), todas requisições do banco são tratadas nessa camada, desde a criação da estrutura do banco quanto a manipulação das informações</w:t>
      </w:r>
      <w:r w:rsidRPr="4EB22FC6" w:rsidR="6A94A97E">
        <w:rPr>
          <w:rFonts w:ascii="Arial" w:hAnsi="Arial" w:eastAsia="Arial" w:cs="Arial"/>
        </w:rPr>
        <w:t xml:space="preserve"> e</w:t>
      </w:r>
      <w:r w:rsidRPr="4EB22FC6">
        <w:rPr>
          <w:rFonts w:ascii="Arial" w:hAnsi="Arial" w:eastAsia="Arial" w:cs="Arial"/>
        </w:rPr>
        <w:t xml:space="preserve"> usuário, a pessoa que utiliza o sistema.</w:t>
      </w:r>
    </w:p>
    <w:p w:rsidR="47D4FAD1" w:rsidP="4EB22FC6" w:rsidRDefault="47D4FAD1" w14:paraId="6F6398F2" w14:textId="29385D7C">
      <w:pPr>
        <w:spacing w:line="360" w:lineRule="auto"/>
        <w:ind w:firstLine="708"/>
        <w:jc w:val="both"/>
        <w:rPr>
          <w:rFonts w:ascii="Arial" w:hAnsi="Arial" w:eastAsia="Arial" w:cs="Arial"/>
        </w:rPr>
      </w:pPr>
      <w:r w:rsidRPr="4EB22FC6">
        <w:rPr>
          <w:rFonts w:ascii="Arial" w:hAnsi="Arial" w:eastAsia="Arial" w:cs="Arial"/>
        </w:rPr>
        <w:t xml:space="preserve">Para o desenvolvimento deste projeto foi utilizado </w:t>
      </w:r>
      <w:r w:rsidRPr="4EB22FC6" w:rsidR="792C6720">
        <w:rPr>
          <w:rFonts w:ascii="Arial" w:hAnsi="Arial" w:eastAsia="Arial" w:cs="Arial"/>
        </w:rPr>
        <w:t>o</w:t>
      </w:r>
      <w:r w:rsidRPr="4EB22FC6">
        <w:rPr>
          <w:rFonts w:ascii="Arial" w:hAnsi="Arial" w:eastAsia="Arial" w:cs="Arial"/>
        </w:rPr>
        <w:t xml:space="preserve"> </w:t>
      </w:r>
      <w:proofErr w:type="spellStart"/>
      <w:r w:rsidRPr="4EB22FC6">
        <w:rPr>
          <w:rFonts w:ascii="Arial" w:hAnsi="Arial" w:eastAsia="Arial" w:cs="Arial"/>
        </w:rPr>
        <w:t>MySql</w:t>
      </w:r>
      <w:proofErr w:type="spellEnd"/>
      <w:r w:rsidRPr="4EB22FC6">
        <w:rPr>
          <w:rFonts w:ascii="Arial" w:hAnsi="Arial" w:eastAsia="Arial" w:cs="Arial"/>
        </w:rPr>
        <w:t xml:space="preserve"> como SGBD, juntamente com a ferramenta </w:t>
      </w:r>
      <w:proofErr w:type="spellStart"/>
      <w:r w:rsidRPr="4EB22FC6">
        <w:rPr>
          <w:rFonts w:ascii="Arial" w:hAnsi="Arial" w:eastAsia="Arial" w:cs="Arial"/>
        </w:rPr>
        <w:t>WorkBench</w:t>
      </w:r>
      <w:proofErr w:type="spellEnd"/>
      <w:r w:rsidRPr="4EB22FC6">
        <w:rPr>
          <w:rFonts w:ascii="Arial" w:hAnsi="Arial" w:eastAsia="Arial" w:cs="Arial"/>
        </w:rPr>
        <w:t xml:space="preserve">. As informações gravadas no banco variam de acordo com a necessidade do usuário, no tópico abaixo </w:t>
      </w:r>
      <w:r w:rsidRPr="4EB22FC6" w:rsidR="6444B086">
        <w:rPr>
          <w:rFonts w:ascii="Arial" w:hAnsi="Arial" w:eastAsia="Arial" w:cs="Arial"/>
        </w:rPr>
        <w:t>traz</w:t>
      </w:r>
      <w:r w:rsidRPr="4EB22FC6">
        <w:rPr>
          <w:rFonts w:ascii="Arial" w:hAnsi="Arial" w:eastAsia="Arial" w:cs="Arial"/>
        </w:rPr>
        <w:t xml:space="preserve"> a estrutura e quais informações são relevantes para o funcionamento dos aplicativos desenvolvidos. </w:t>
      </w:r>
    </w:p>
    <w:p w:rsidR="47D4FAD1" w:rsidP="2F2B890B" w:rsidRDefault="47D4FAD1" w14:paraId="45BF10C8" w14:textId="71356300">
      <w:pPr>
        <w:spacing w:line="257" w:lineRule="auto"/>
        <w:ind w:firstLine="576"/>
        <w:jc w:val="both"/>
      </w:pPr>
      <w:r w:rsidRPr="2F2B890B">
        <w:rPr>
          <w:rFonts w:ascii="Arial" w:hAnsi="Arial" w:eastAsia="Arial" w:cs="Arial"/>
        </w:rPr>
        <w:t xml:space="preserve"> </w:t>
      </w:r>
    </w:p>
    <w:p w:rsidR="4D35D4BF" w:rsidP="00747E75" w:rsidRDefault="47D4FAD1" w14:paraId="32256613" w14:textId="007F242C">
      <w:pPr>
        <w:pStyle w:val="Estilo1"/>
      </w:pPr>
      <w:bookmarkStart w:name="_Toc57388883" w:id="35"/>
      <w:bookmarkStart w:name="_Toc57407131" w:id="36"/>
      <w:r w:rsidRPr="7BA30021">
        <w:rPr>
          <w:rFonts w:eastAsia="Arial"/>
        </w:rPr>
        <w:t>Estrutura</w:t>
      </w:r>
      <w:bookmarkEnd w:id="35"/>
      <w:bookmarkEnd w:id="36"/>
      <w:r w:rsidRPr="7BA30021">
        <w:rPr>
          <w:rFonts w:eastAsia="Arial"/>
        </w:rPr>
        <w:t xml:space="preserve"> </w:t>
      </w:r>
    </w:p>
    <w:p w:rsidRPr="00805B96" w:rsidR="00805B96" w:rsidP="00805B96" w:rsidRDefault="00805B96" w14:paraId="15F8FEC7" w14:textId="2DFAEAAF">
      <w:pPr>
        <w:pStyle w:val="Caption"/>
        <w:jc w:val="center"/>
        <w:rPr>
          <w:rFonts w:ascii="Arial" w:hAnsi="Arial" w:cs="Arial"/>
          <w:color w:val="808080" w:themeColor="background1" w:themeShade="80"/>
        </w:rPr>
      </w:pPr>
      <w:bookmarkStart w:name="_Toc57407189" w:id="37"/>
      <w:r w:rsidRPr="00805B96">
        <w:rPr>
          <w:rFonts w:ascii="Arial" w:hAnsi="Arial" w:cs="Arial"/>
          <w:color w:val="808080" w:themeColor="background1" w:themeShade="80"/>
        </w:rPr>
        <w:t xml:space="preserve">Figura </w:t>
      </w:r>
      <w:r w:rsidRPr="00805B96">
        <w:rPr>
          <w:rFonts w:ascii="Arial" w:hAnsi="Arial" w:cs="Arial"/>
          <w:color w:val="808080" w:themeColor="background1" w:themeShade="80"/>
        </w:rPr>
        <w:fldChar w:fldCharType="begin"/>
      </w:r>
      <w:r w:rsidRPr="00805B96">
        <w:rPr>
          <w:rFonts w:ascii="Arial" w:hAnsi="Arial" w:cs="Arial"/>
          <w:color w:val="808080" w:themeColor="background1" w:themeShade="80"/>
        </w:rPr>
        <w:instrText xml:space="preserve"> SEQ Figura \* ARABIC </w:instrText>
      </w:r>
      <w:r w:rsidRPr="00805B96">
        <w:rPr>
          <w:rFonts w:ascii="Arial" w:hAnsi="Arial" w:cs="Arial"/>
          <w:color w:val="808080" w:themeColor="background1" w:themeShade="80"/>
        </w:rPr>
        <w:fldChar w:fldCharType="separate"/>
      </w:r>
      <w:r w:rsidR="005D087A">
        <w:rPr>
          <w:rFonts w:ascii="Arial" w:hAnsi="Arial" w:cs="Arial"/>
          <w:noProof/>
          <w:color w:val="808080" w:themeColor="background1" w:themeShade="80"/>
        </w:rPr>
        <w:t>7</w:t>
      </w:r>
      <w:r w:rsidRPr="00805B96">
        <w:rPr>
          <w:rFonts w:ascii="Arial" w:hAnsi="Arial" w:cs="Arial"/>
          <w:color w:val="808080" w:themeColor="background1" w:themeShade="80"/>
        </w:rPr>
        <w:fldChar w:fldCharType="end"/>
      </w:r>
      <w:r w:rsidRPr="00805B96">
        <w:rPr>
          <w:rFonts w:ascii="Arial" w:hAnsi="Arial" w:cs="Arial"/>
          <w:color w:val="808080" w:themeColor="background1" w:themeShade="80"/>
        </w:rPr>
        <w:t>: Diagrama de relação das tabelas no banco de dados.</w:t>
      </w:r>
      <w:bookmarkEnd w:id="37"/>
    </w:p>
    <w:p w:rsidR="00805B96" w:rsidP="00805B96" w:rsidRDefault="00F15067" w14:paraId="08339931" w14:textId="77777777">
      <w:pPr>
        <w:keepNext/>
        <w:spacing w:line="257" w:lineRule="auto"/>
        <w:jc w:val="center"/>
      </w:pPr>
      <w:r w:rsidR="00F15067">
        <w:drawing>
          <wp:inline wp14:editId="3103B51D" wp14:anchorId="78A129E6">
            <wp:extent cx="3686020" cy="3879850"/>
            <wp:effectExtent l="0" t="0" r="0" b="6350"/>
            <wp:docPr id="27" name="Imagem 27" title=""/>
            <wp:cNvGraphicFramePr>
              <a:graphicFrameLocks noChangeAspect="1"/>
            </wp:cNvGraphicFramePr>
            <a:graphic>
              <a:graphicData uri="http://schemas.openxmlformats.org/drawingml/2006/picture">
                <pic:pic>
                  <pic:nvPicPr>
                    <pic:cNvPr id="0" name="Imagem 27"/>
                    <pic:cNvPicPr/>
                  </pic:nvPicPr>
                  <pic:blipFill>
                    <a:blip r:embed="Rea329d43033542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86020" cy="3879850"/>
                    </a:xfrm>
                    <a:prstGeom prst="rect">
                      <a:avLst/>
                    </a:prstGeom>
                  </pic:spPr>
                </pic:pic>
              </a:graphicData>
            </a:graphic>
          </wp:inline>
        </w:drawing>
      </w:r>
    </w:p>
    <w:p w:rsidRPr="00805B96" w:rsidR="00433B5A" w:rsidP="00805B96" w:rsidRDefault="00805B96" w14:paraId="2789C98F" w14:textId="12B87B6B">
      <w:pPr>
        <w:pStyle w:val="Caption"/>
        <w:jc w:val="center"/>
        <w:rPr>
          <w:rFonts w:ascii="Arial" w:hAnsi="Arial" w:cs="Arial"/>
          <w:color w:val="808080" w:themeColor="background1" w:themeShade="80"/>
        </w:rPr>
      </w:pPr>
      <w:r w:rsidRPr="00805B96">
        <w:rPr>
          <w:rFonts w:ascii="Arial" w:hAnsi="Arial" w:cs="Arial"/>
          <w:color w:val="808080" w:themeColor="background1" w:themeShade="80"/>
        </w:rPr>
        <w:t>Fonte: Autoria própria</w:t>
      </w:r>
      <w:r>
        <w:rPr>
          <w:rFonts w:ascii="Arial" w:hAnsi="Arial" w:cs="Arial"/>
          <w:color w:val="808080" w:themeColor="background1" w:themeShade="80"/>
        </w:rPr>
        <w:t>.</w:t>
      </w:r>
    </w:p>
    <w:p w:rsidR="47D4FAD1" w:rsidP="6B783A2F" w:rsidRDefault="47D4FAD1" w14:paraId="5A830A21" w14:textId="1E5EF3A8">
      <w:pPr>
        <w:spacing w:line="360" w:lineRule="auto"/>
        <w:ind w:firstLine="708"/>
        <w:jc w:val="both"/>
        <w:rPr>
          <w:rFonts w:ascii="Arial" w:hAnsi="Arial" w:eastAsia="Arial" w:cs="Arial"/>
          <w:highlight w:val="yellow"/>
        </w:rPr>
      </w:pPr>
      <w:r w:rsidRPr="6B783A2F">
        <w:rPr>
          <w:rFonts w:ascii="Arial" w:hAnsi="Arial" w:eastAsia="Arial" w:cs="Arial"/>
          <w:highlight w:val="yellow"/>
        </w:rPr>
        <w:t xml:space="preserve">O diagrama </w:t>
      </w:r>
      <w:r w:rsidRPr="6B783A2F" w:rsidR="4EBDB541">
        <w:rPr>
          <w:rFonts w:ascii="Arial" w:hAnsi="Arial" w:eastAsia="Arial" w:cs="Arial"/>
          <w:highlight w:val="yellow"/>
        </w:rPr>
        <w:t>acima</w:t>
      </w:r>
      <w:r w:rsidRPr="6B783A2F">
        <w:rPr>
          <w:rFonts w:ascii="Arial" w:hAnsi="Arial" w:eastAsia="Arial" w:cs="Arial"/>
          <w:highlight w:val="yellow"/>
        </w:rPr>
        <w:t>, mostra a estrutura e a relação entre as tabelas do banco de dados</w:t>
      </w:r>
      <w:r w:rsidRPr="6B783A2F" w:rsidR="1F875F59">
        <w:rPr>
          <w:rFonts w:ascii="Arial" w:hAnsi="Arial" w:eastAsia="Arial" w:cs="Arial"/>
          <w:highlight w:val="yellow"/>
        </w:rPr>
        <w:t xml:space="preserve"> utilizando o modelo de escola, onde a grade escolar depende do curso e não</w:t>
      </w:r>
      <w:r w:rsidRPr="6B783A2F">
        <w:rPr>
          <w:rFonts w:ascii="Arial" w:hAnsi="Arial" w:eastAsia="Arial" w:cs="Arial"/>
          <w:highlight w:val="yellow"/>
        </w:rPr>
        <w:t xml:space="preserve"> </w:t>
      </w:r>
      <w:r w:rsidRPr="6B783A2F" w:rsidR="4CA03EEE">
        <w:rPr>
          <w:rFonts w:ascii="Arial" w:hAnsi="Arial" w:eastAsia="Arial" w:cs="Arial"/>
          <w:highlight w:val="yellow"/>
        </w:rPr>
        <w:t xml:space="preserve">do aluno. Foi </w:t>
      </w:r>
      <w:r w:rsidRPr="6B783A2F">
        <w:rPr>
          <w:rFonts w:ascii="Arial" w:hAnsi="Arial" w:eastAsia="Arial" w:cs="Arial"/>
          <w:highlight w:val="yellow"/>
        </w:rPr>
        <w:t>desenvolvido para armazenar as informações, tais como: as principais informações dos alunos, os cursos, as disciplinas, os professores, a grade escolar e a frequência dos alunos.</w:t>
      </w:r>
      <w:r w:rsidRPr="6B783A2F">
        <w:rPr>
          <w:rFonts w:ascii="Arial" w:hAnsi="Arial" w:eastAsia="Arial" w:cs="Arial"/>
        </w:rPr>
        <w:t xml:space="preserve">    </w:t>
      </w:r>
    </w:p>
    <w:p w:rsidR="47D4FAD1" w:rsidP="4EB22FC6" w:rsidRDefault="47D4FAD1" w14:paraId="326DD14A" w14:textId="4D86990F">
      <w:pPr>
        <w:spacing w:line="360" w:lineRule="auto"/>
        <w:ind w:firstLine="708"/>
        <w:jc w:val="both"/>
        <w:rPr>
          <w:rFonts w:ascii="Arial" w:hAnsi="Arial" w:eastAsia="Arial" w:cs="Arial"/>
        </w:rPr>
      </w:pPr>
      <w:r w:rsidRPr="4EB22FC6">
        <w:rPr>
          <w:rFonts w:ascii="Arial" w:hAnsi="Arial" w:eastAsia="Arial" w:cs="Arial"/>
        </w:rPr>
        <w:t xml:space="preserve">Podemos observar que a tabela login não tem relação com nenhuma outra tabela do banco, isso ocorre porque ela é utilizada para controlar o acesso </w:t>
      </w:r>
      <w:r w:rsidRPr="4EB22FC6" w:rsidR="7085E068">
        <w:rPr>
          <w:rFonts w:ascii="Arial" w:hAnsi="Arial" w:eastAsia="Arial" w:cs="Arial"/>
        </w:rPr>
        <w:t>às</w:t>
      </w:r>
      <w:r w:rsidRPr="4EB22FC6">
        <w:rPr>
          <w:rFonts w:ascii="Arial" w:hAnsi="Arial" w:eastAsia="Arial" w:cs="Arial"/>
        </w:rPr>
        <w:t xml:space="preserve"> informações, através de um sistema de login presente na aplicação desenvolvida em </w:t>
      </w:r>
      <w:proofErr w:type="spellStart"/>
      <w:r w:rsidRPr="4EB22FC6">
        <w:rPr>
          <w:rFonts w:ascii="Arial" w:hAnsi="Arial" w:eastAsia="Arial" w:cs="Arial"/>
        </w:rPr>
        <w:t>C</w:t>
      </w:r>
      <w:r w:rsidRPr="4EB22FC6" w:rsidR="3C4E36DA">
        <w:rPr>
          <w:rFonts w:ascii="Arial" w:hAnsi="Arial" w:eastAsia="Arial" w:cs="Arial"/>
        </w:rPr>
        <w:t>Sharp</w:t>
      </w:r>
      <w:proofErr w:type="spellEnd"/>
      <w:r w:rsidRPr="4EB22FC6" w:rsidR="3C4E36DA">
        <w:rPr>
          <w:rFonts w:ascii="Arial" w:hAnsi="Arial" w:eastAsia="Arial" w:cs="Arial"/>
        </w:rPr>
        <w:t>.</w:t>
      </w:r>
    </w:p>
    <w:p w:rsidR="47D4FAD1" w:rsidP="4EB22FC6" w:rsidRDefault="47D4FAD1" w14:paraId="331D2047" w14:textId="6176BB2B">
      <w:pPr>
        <w:spacing w:line="360" w:lineRule="auto"/>
        <w:ind w:firstLine="708"/>
        <w:jc w:val="both"/>
        <w:rPr>
          <w:rFonts w:ascii="Arial" w:hAnsi="Arial" w:eastAsia="Arial" w:cs="Arial"/>
        </w:rPr>
      </w:pPr>
      <w:r w:rsidRPr="4EB22FC6">
        <w:rPr>
          <w:rFonts w:ascii="Arial" w:hAnsi="Arial" w:eastAsia="Arial" w:cs="Arial"/>
        </w:rPr>
        <w:t xml:space="preserve">Os campos </w:t>
      </w:r>
      <w:proofErr w:type="spellStart"/>
      <w:r w:rsidRPr="4EB22FC6">
        <w:rPr>
          <w:rFonts w:ascii="Arial" w:hAnsi="Arial" w:eastAsia="Arial" w:cs="Arial"/>
        </w:rPr>
        <w:t>datacria</w:t>
      </w:r>
      <w:proofErr w:type="spellEnd"/>
      <w:r w:rsidRPr="4EB22FC6">
        <w:rPr>
          <w:rFonts w:ascii="Arial" w:hAnsi="Arial" w:eastAsia="Arial" w:cs="Arial"/>
        </w:rPr>
        <w:t xml:space="preserve">, </w:t>
      </w:r>
      <w:proofErr w:type="spellStart"/>
      <w:r w:rsidRPr="4EB22FC6">
        <w:rPr>
          <w:rFonts w:ascii="Arial" w:hAnsi="Arial" w:eastAsia="Arial" w:cs="Arial"/>
        </w:rPr>
        <w:t>usrcria</w:t>
      </w:r>
      <w:proofErr w:type="spellEnd"/>
      <w:r w:rsidRPr="4EB22FC6">
        <w:rPr>
          <w:rFonts w:ascii="Arial" w:hAnsi="Arial" w:eastAsia="Arial" w:cs="Arial"/>
        </w:rPr>
        <w:t xml:space="preserve">, </w:t>
      </w:r>
      <w:proofErr w:type="spellStart"/>
      <w:r w:rsidRPr="4EB22FC6">
        <w:rPr>
          <w:rFonts w:ascii="Arial" w:hAnsi="Arial" w:eastAsia="Arial" w:cs="Arial"/>
        </w:rPr>
        <w:t>datamod</w:t>
      </w:r>
      <w:proofErr w:type="spellEnd"/>
      <w:r w:rsidRPr="4EB22FC6">
        <w:rPr>
          <w:rFonts w:ascii="Arial" w:hAnsi="Arial" w:eastAsia="Arial" w:cs="Arial"/>
        </w:rPr>
        <w:t xml:space="preserve">, </w:t>
      </w:r>
      <w:proofErr w:type="spellStart"/>
      <w:r w:rsidRPr="4EB22FC6">
        <w:rPr>
          <w:rFonts w:ascii="Arial" w:hAnsi="Arial" w:eastAsia="Arial" w:cs="Arial"/>
        </w:rPr>
        <w:t>usrmod</w:t>
      </w:r>
      <w:proofErr w:type="spellEnd"/>
      <w:r w:rsidRPr="4EB22FC6">
        <w:rPr>
          <w:rFonts w:ascii="Arial" w:hAnsi="Arial" w:eastAsia="Arial" w:cs="Arial"/>
        </w:rPr>
        <w:t>, estão presentes em todas as tabelas e correspondem a data de criação do registro, o usuário que criou, a data de modificação e o usuário que modificou.</w:t>
      </w:r>
    </w:p>
    <w:p w:rsidR="47D4FAD1" w:rsidP="2F2B890B" w:rsidRDefault="47D4FAD1" w14:paraId="3F4D8B93" w14:textId="31A9C67D">
      <w:pPr>
        <w:spacing w:line="257" w:lineRule="auto"/>
        <w:ind w:firstLine="708"/>
        <w:jc w:val="both"/>
      </w:pPr>
      <w:r w:rsidRPr="2F2B890B">
        <w:rPr>
          <w:rFonts w:ascii="Arial" w:hAnsi="Arial" w:eastAsia="Arial" w:cs="Arial"/>
        </w:rPr>
        <w:t xml:space="preserve"> </w:t>
      </w:r>
    </w:p>
    <w:p w:rsidR="47D4FAD1" w:rsidP="00747E75" w:rsidRDefault="47D4FAD1" w14:paraId="1B5279D8" w14:textId="289B5AF7">
      <w:pPr>
        <w:pStyle w:val="Estilo1"/>
      </w:pPr>
      <w:bookmarkStart w:name="_Toc57388884" w:id="38"/>
      <w:bookmarkStart w:name="_Toc57407132" w:id="39"/>
      <w:r w:rsidRPr="7BA30021">
        <w:rPr>
          <w:rFonts w:eastAsia="Arial"/>
        </w:rPr>
        <w:t>Gerenciamento do banco</w:t>
      </w:r>
      <w:bookmarkEnd w:id="38"/>
      <w:bookmarkEnd w:id="39"/>
    </w:p>
    <w:p w:rsidR="47D4FAD1" w:rsidP="4EB22FC6" w:rsidRDefault="47D4FAD1" w14:paraId="3942E88F" w14:textId="519282A8">
      <w:pPr>
        <w:spacing w:line="360" w:lineRule="auto"/>
        <w:ind w:firstLine="708"/>
        <w:jc w:val="both"/>
        <w:rPr>
          <w:rFonts w:ascii="Arial" w:hAnsi="Arial" w:eastAsia="Arial" w:cs="Arial"/>
        </w:rPr>
      </w:pPr>
      <w:r w:rsidRPr="4EB22FC6">
        <w:rPr>
          <w:rFonts w:ascii="Arial" w:hAnsi="Arial" w:eastAsia="Arial" w:cs="Arial"/>
        </w:rPr>
        <w:t>Para a implementação do projeto em um sistema real, será necessári</w:t>
      </w:r>
      <w:r w:rsidRPr="4EB22FC6" w:rsidR="284F1F5A">
        <w:rPr>
          <w:rFonts w:ascii="Arial" w:hAnsi="Arial" w:eastAsia="Arial" w:cs="Arial"/>
        </w:rPr>
        <w:t>a</w:t>
      </w:r>
      <w:r w:rsidRPr="4EB22FC6">
        <w:rPr>
          <w:rFonts w:ascii="Arial" w:hAnsi="Arial" w:eastAsia="Arial" w:cs="Arial"/>
        </w:rPr>
        <w:t xml:space="preserve"> uma carga inicial de dados</w:t>
      </w:r>
      <w:r w:rsidRPr="4EB22FC6" w:rsidR="00CE7CEA">
        <w:rPr>
          <w:rFonts w:ascii="Arial" w:hAnsi="Arial" w:eastAsia="Arial" w:cs="Arial"/>
        </w:rPr>
        <w:t xml:space="preserve"> por meio de um documento SQL</w:t>
      </w:r>
      <w:r w:rsidRPr="4EB22FC6">
        <w:rPr>
          <w:rFonts w:ascii="Arial" w:hAnsi="Arial" w:eastAsia="Arial" w:cs="Arial"/>
        </w:rPr>
        <w:t>: como o cadastro de todos os alunos, todos os cursos disponíveis, todas as disciplinas da escola, todos os professores, as aulas que cada professor será responsável e a grade escolar de cada curso.</w:t>
      </w:r>
    </w:p>
    <w:p w:rsidRPr="004638B7" w:rsidR="30CEA579" w:rsidP="4EB22FC6" w:rsidRDefault="47D4FAD1" w14:paraId="14FC7F3E" w14:textId="6AFD8B4C">
      <w:pPr>
        <w:spacing w:line="360" w:lineRule="auto"/>
        <w:ind w:firstLine="708"/>
        <w:jc w:val="both"/>
        <w:rPr>
          <w:rFonts w:ascii="Arial" w:hAnsi="Arial" w:eastAsia="Arial" w:cs="Arial"/>
        </w:rPr>
      </w:pPr>
      <w:r w:rsidRPr="1454EA23">
        <w:rPr>
          <w:rFonts w:ascii="Arial" w:hAnsi="Arial" w:eastAsia="Arial" w:cs="Arial"/>
        </w:rPr>
        <w:t xml:space="preserve">Para administrar os dados, foi desenvolvido um software em </w:t>
      </w:r>
      <w:proofErr w:type="spellStart"/>
      <w:r w:rsidRPr="1454EA23">
        <w:rPr>
          <w:rFonts w:ascii="Arial" w:hAnsi="Arial" w:eastAsia="Arial" w:cs="Arial"/>
        </w:rPr>
        <w:t>C</w:t>
      </w:r>
      <w:r w:rsidRPr="1454EA23" w:rsidR="5B23F58B">
        <w:rPr>
          <w:rFonts w:ascii="Arial" w:hAnsi="Arial" w:eastAsia="Arial" w:cs="Arial"/>
        </w:rPr>
        <w:t>Sharp</w:t>
      </w:r>
      <w:proofErr w:type="spellEnd"/>
      <w:r w:rsidRPr="1454EA23">
        <w:rPr>
          <w:rFonts w:ascii="Arial" w:hAnsi="Arial" w:eastAsia="Arial" w:cs="Arial"/>
        </w:rPr>
        <w:t xml:space="preserve"> descrito no próximo </w:t>
      </w:r>
      <w:r w:rsidRPr="1454EA23" w:rsidR="620326AB">
        <w:rPr>
          <w:rFonts w:ascii="Arial" w:hAnsi="Arial" w:eastAsia="Arial" w:cs="Arial"/>
        </w:rPr>
        <w:t>capítulo</w:t>
      </w:r>
      <w:r w:rsidRPr="1454EA23">
        <w:rPr>
          <w:rFonts w:ascii="Arial" w:hAnsi="Arial" w:eastAsia="Arial" w:cs="Arial"/>
        </w:rPr>
        <w:t xml:space="preserve">. Através dele é possível adicionar, atualizar e apagar um registro do banco de dados, além de </w:t>
      </w:r>
      <w:r w:rsidRPr="1454EA23" w:rsidR="52FE11EF">
        <w:rPr>
          <w:rFonts w:ascii="Arial" w:hAnsi="Arial" w:eastAsia="Arial" w:cs="Arial"/>
        </w:rPr>
        <w:t>ser possível realizar</w:t>
      </w:r>
      <w:r w:rsidRPr="1454EA23">
        <w:rPr>
          <w:rFonts w:ascii="Arial" w:hAnsi="Arial" w:eastAsia="Arial" w:cs="Arial"/>
        </w:rPr>
        <w:t xml:space="preserve"> consulta de presença dos alunos, sem a necessidade do conhecimento técnico.</w:t>
      </w:r>
    </w:p>
    <w:p w:rsidRPr="004638B7" w:rsidR="007D37FF" w:rsidP="4EB22FC6" w:rsidRDefault="007D37FF" w14:paraId="7A2E41B8" w14:textId="77777777">
      <w:pPr>
        <w:spacing w:line="360" w:lineRule="auto"/>
        <w:ind w:firstLine="708"/>
        <w:jc w:val="both"/>
        <w:rPr>
          <w:rFonts w:ascii="Arial" w:hAnsi="Arial" w:eastAsia="Arial" w:cs="Arial"/>
        </w:rPr>
      </w:pPr>
    </w:p>
    <w:p w:rsidR="001F30DA" w:rsidP="553343DC" w:rsidRDefault="0B240DC4" w14:paraId="261A16FC" w14:textId="6A3303C7">
      <w:pPr>
        <w:spacing w:line="360" w:lineRule="auto"/>
        <w:jc w:val="both"/>
        <w:rPr>
          <w:rFonts w:ascii="Arial" w:hAnsi="Arial" w:eastAsia="Arial" w:cs="Arial"/>
          <w:b/>
          <w:highlight w:val="yellow"/>
        </w:rPr>
      </w:pPr>
      <w:r w:rsidRPr="7398E423" w:rsidR="0B240DC4">
        <w:rPr>
          <w:rFonts w:ascii="Arial" w:hAnsi="Arial" w:eastAsia="Arial" w:cs="Arial"/>
          <w:b w:val="1"/>
          <w:bCs w:val="1"/>
          <w:highlight w:val="yellow"/>
        </w:rPr>
        <w:t>3.4</w:t>
      </w:r>
      <w:r w:rsidRPr="7398E423" w:rsidR="0323C839">
        <w:rPr>
          <w:rFonts w:ascii="Arial" w:hAnsi="Arial" w:eastAsia="Arial" w:cs="Arial"/>
          <w:b w:val="1"/>
          <w:bCs w:val="1"/>
          <w:highlight w:val="yellow"/>
        </w:rPr>
        <w:t xml:space="preserve">     Segurança d</w:t>
      </w:r>
      <w:r w:rsidRPr="7398E423" w:rsidR="4A805DC3">
        <w:rPr>
          <w:rFonts w:ascii="Arial" w:hAnsi="Arial" w:eastAsia="Arial" w:cs="Arial"/>
          <w:b w:val="1"/>
          <w:bCs w:val="1"/>
          <w:highlight w:val="yellow"/>
        </w:rPr>
        <w:t>os</w:t>
      </w:r>
      <w:r w:rsidRPr="7398E423" w:rsidR="0323C839">
        <w:rPr>
          <w:rFonts w:ascii="Arial" w:hAnsi="Arial" w:eastAsia="Arial" w:cs="Arial"/>
          <w:b w:val="1"/>
          <w:bCs w:val="1"/>
          <w:highlight w:val="yellow"/>
        </w:rPr>
        <w:t xml:space="preserve"> Dados</w:t>
      </w:r>
    </w:p>
    <w:p w:rsidR="553343DC" w:rsidP="513E909C" w:rsidRDefault="6803AE99" w14:paraId="024578BD" w14:textId="2D842F64">
      <w:pPr>
        <w:spacing w:line="360" w:lineRule="auto"/>
        <w:ind w:firstLine="576"/>
        <w:jc w:val="both"/>
        <w:rPr>
          <w:rFonts w:ascii="Arial" w:hAnsi="Arial" w:eastAsia="Arial" w:cs="Arial"/>
          <w:highlight w:val="yellow"/>
        </w:rPr>
      </w:pPr>
      <w:r w:rsidRPr="7398E423" w:rsidR="6803AE99">
        <w:rPr>
          <w:rFonts w:ascii="Arial" w:hAnsi="Arial" w:eastAsia="Arial" w:cs="Arial"/>
          <w:highlight w:val="yellow"/>
        </w:rPr>
        <w:t xml:space="preserve">Todos os dados </w:t>
      </w:r>
      <w:r w:rsidRPr="7398E423" w:rsidR="5D1498F0">
        <w:rPr>
          <w:rFonts w:ascii="Arial" w:hAnsi="Arial" w:eastAsia="Arial" w:cs="Arial"/>
          <w:highlight w:val="yellow"/>
        </w:rPr>
        <w:t>necessários</w:t>
      </w:r>
      <w:r w:rsidRPr="7398E423" w:rsidR="6803AE99">
        <w:rPr>
          <w:rFonts w:ascii="Arial" w:hAnsi="Arial" w:eastAsia="Arial" w:cs="Arial"/>
          <w:highlight w:val="yellow"/>
        </w:rPr>
        <w:t xml:space="preserve"> </w:t>
      </w:r>
      <w:r w:rsidRPr="7398E423" w:rsidR="7D81B08A">
        <w:rPr>
          <w:rFonts w:ascii="Arial" w:hAnsi="Arial" w:eastAsia="Arial" w:cs="Arial"/>
          <w:highlight w:val="yellow"/>
        </w:rPr>
        <w:t>depende</w:t>
      </w:r>
      <w:r w:rsidRPr="7398E423" w:rsidR="06219292">
        <w:rPr>
          <w:rFonts w:ascii="Arial" w:hAnsi="Arial" w:eastAsia="Arial" w:cs="Arial"/>
          <w:highlight w:val="yellow"/>
        </w:rPr>
        <w:t>rão</w:t>
      </w:r>
      <w:r w:rsidRPr="7398E423" w:rsidR="6803AE99">
        <w:rPr>
          <w:rFonts w:ascii="Arial" w:hAnsi="Arial" w:eastAsia="Arial" w:cs="Arial"/>
          <w:highlight w:val="yellow"/>
        </w:rPr>
        <w:t xml:space="preserve"> </w:t>
      </w:r>
      <w:r w:rsidRPr="7398E423" w:rsidR="15AAFCF0">
        <w:rPr>
          <w:rFonts w:ascii="Arial" w:hAnsi="Arial" w:eastAsia="Arial" w:cs="Arial"/>
          <w:highlight w:val="yellow"/>
        </w:rPr>
        <w:t>somente</w:t>
      </w:r>
      <w:r w:rsidRPr="7398E423" w:rsidR="6803AE99">
        <w:rPr>
          <w:rFonts w:ascii="Arial" w:hAnsi="Arial" w:eastAsia="Arial" w:cs="Arial"/>
          <w:highlight w:val="yellow"/>
        </w:rPr>
        <w:t xml:space="preserve"> da instituição</w:t>
      </w:r>
      <w:r w:rsidRPr="7398E423" w:rsidR="0CDFA55E">
        <w:rPr>
          <w:rFonts w:ascii="Arial" w:hAnsi="Arial" w:eastAsia="Arial" w:cs="Arial"/>
          <w:highlight w:val="yellow"/>
        </w:rPr>
        <w:t>,</w:t>
      </w:r>
      <w:r w:rsidRPr="7398E423" w:rsidR="6210B2B0">
        <w:rPr>
          <w:rFonts w:ascii="Arial" w:hAnsi="Arial" w:eastAsia="Arial" w:cs="Arial"/>
          <w:highlight w:val="yellow"/>
        </w:rPr>
        <w:t xml:space="preserve"> levando em conta a LGPD</w:t>
      </w:r>
      <w:r w:rsidRPr="7398E423" w:rsidR="7C00FE18">
        <w:rPr>
          <w:rFonts w:ascii="Arial" w:hAnsi="Arial" w:eastAsia="Arial" w:cs="Arial"/>
          <w:highlight w:val="yellow"/>
        </w:rPr>
        <w:t xml:space="preserve"> </w:t>
      </w:r>
      <w:r w:rsidRPr="7398E423" w:rsidR="10667068">
        <w:rPr>
          <w:rFonts w:ascii="Arial" w:hAnsi="Arial" w:eastAsia="Arial" w:cs="Arial"/>
          <w:highlight w:val="yellow"/>
        </w:rPr>
        <w:t>tanto</w:t>
      </w:r>
      <w:r w:rsidRPr="7398E423" w:rsidR="5F784903">
        <w:rPr>
          <w:rFonts w:ascii="Arial" w:hAnsi="Arial" w:eastAsia="Arial" w:cs="Arial"/>
          <w:highlight w:val="yellow"/>
        </w:rPr>
        <w:t xml:space="preserve"> para a coleta</w:t>
      </w:r>
      <w:r w:rsidRPr="7398E423" w:rsidR="648623E4">
        <w:rPr>
          <w:rFonts w:ascii="Arial" w:hAnsi="Arial" w:eastAsia="Arial" w:cs="Arial"/>
          <w:highlight w:val="yellow"/>
        </w:rPr>
        <w:t xml:space="preserve">, </w:t>
      </w:r>
      <w:r w:rsidRPr="7398E423" w:rsidR="302CE81F">
        <w:rPr>
          <w:rFonts w:ascii="Arial" w:hAnsi="Arial" w:eastAsia="Arial" w:cs="Arial"/>
          <w:highlight w:val="yellow"/>
        </w:rPr>
        <w:t>como</w:t>
      </w:r>
      <w:r w:rsidRPr="7398E423" w:rsidR="5F784903">
        <w:rPr>
          <w:rFonts w:ascii="Arial" w:hAnsi="Arial" w:eastAsia="Arial" w:cs="Arial"/>
          <w:highlight w:val="yellow"/>
        </w:rPr>
        <w:t xml:space="preserve"> armazenamento d</w:t>
      </w:r>
      <w:r w:rsidRPr="7398E423" w:rsidR="01CAD30A">
        <w:rPr>
          <w:rFonts w:ascii="Arial" w:hAnsi="Arial" w:eastAsia="Arial" w:cs="Arial"/>
          <w:highlight w:val="yellow"/>
        </w:rPr>
        <w:t>a</w:t>
      </w:r>
      <w:r w:rsidRPr="7398E423" w:rsidR="5F784903">
        <w:rPr>
          <w:rFonts w:ascii="Arial" w:hAnsi="Arial" w:eastAsia="Arial" w:cs="Arial"/>
          <w:highlight w:val="yellow"/>
        </w:rPr>
        <w:t xml:space="preserve">s </w:t>
      </w:r>
      <w:r w:rsidRPr="7398E423" w:rsidR="7AB8BBA6">
        <w:rPr>
          <w:rFonts w:ascii="Arial" w:hAnsi="Arial" w:eastAsia="Arial" w:cs="Arial"/>
          <w:highlight w:val="yellow"/>
        </w:rPr>
        <w:t>informaçõe</w:t>
      </w:r>
      <w:r w:rsidRPr="7398E423" w:rsidR="5F784903">
        <w:rPr>
          <w:rFonts w:ascii="Arial" w:hAnsi="Arial" w:eastAsia="Arial" w:cs="Arial"/>
          <w:highlight w:val="yellow"/>
        </w:rPr>
        <w:t>s, o sistema se utiliza de um banco de dados local</w:t>
      </w:r>
      <w:r w:rsidRPr="7398E423" w:rsidR="546FEC4D">
        <w:rPr>
          <w:rFonts w:ascii="Arial" w:hAnsi="Arial" w:eastAsia="Arial" w:cs="Arial"/>
          <w:highlight w:val="yellow"/>
        </w:rPr>
        <w:t>,</w:t>
      </w:r>
      <w:r w:rsidRPr="7398E423" w:rsidR="36C6D1B9">
        <w:rPr>
          <w:rFonts w:ascii="Arial" w:hAnsi="Arial" w:eastAsia="Arial" w:cs="Arial"/>
          <w:highlight w:val="yellow"/>
        </w:rPr>
        <w:t xml:space="preserve"> portanto</w:t>
      </w:r>
      <w:r w:rsidRPr="7398E423" w:rsidR="546FEC4D">
        <w:rPr>
          <w:rFonts w:ascii="Arial" w:hAnsi="Arial" w:eastAsia="Arial" w:cs="Arial"/>
          <w:highlight w:val="yellow"/>
        </w:rPr>
        <w:t xml:space="preserve"> quaisquer vazamentos de da</w:t>
      </w:r>
      <w:r w:rsidRPr="7398E423" w:rsidR="7FE08907">
        <w:rPr>
          <w:rFonts w:ascii="Arial" w:hAnsi="Arial" w:eastAsia="Arial" w:cs="Arial"/>
          <w:highlight w:val="yellow"/>
        </w:rPr>
        <w:t>dos</w:t>
      </w:r>
      <w:r w:rsidRPr="7398E423" w:rsidR="5E0C7EAE">
        <w:rPr>
          <w:rFonts w:ascii="Arial" w:hAnsi="Arial" w:eastAsia="Arial" w:cs="Arial"/>
          <w:highlight w:val="yellow"/>
        </w:rPr>
        <w:t>,</w:t>
      </w:r>
      <w:r w:rsidRPr="7398E423" w:rsidR="7FE08907">
        <w:rPr>
          <w:rFonts w:ascii="Arial" w:hAnsi="Arial" w:eastAsia="Arial" w:cs="Arial"/>
          <w:highlight w:val="yellow"/>
        </w:rPr>
        <w:t xml:space="preserve"> serão de total responsabilidade da </w:t>
      </w:r>
      <w:r w:rsidRPr="7398E423" w:rsidR="0619F8A9">
        <w:rPr>
          <w:rFonts w:ascii="Arial" w:hAnsi="Arial" w:eastAsia="Arial" w:cs="Arial"/>
          <w:highlight w:val="yellow"/>
        </w:rPr>
        <w:t>entidade que possuir o sistema implementado.</w:t>
      </w:r>
    </w:p>
    <w:p w:rsidR="30CEA579" w:rsidP="30CEA579" w:rsidRDefault="30CEA579" w14:paraId="2A35CD5D" w14:textId="4A176BD8">
      <w:pPr>
        <w:spacing w:line="257" w:lineRule="auto"/>
        <w:ind w:firstLine="576"/>
        <w:jc w:val="both"/>
        <w:rPr>
          <w:rFonts w:ascii="Arial" w:hAnsi="Arial" w:eastAsia="Arial" w:cs="Arial"/>
        </w:rPr>
      </w:pPr>
    </w:p>
    <w:p w:rsidR="00433B5A" w:rsidRDefault="00433B5A" w14:paraId="411F3364" w14:textId="77777777">
      <w:pPr>
        <w:rPr>
          <w:rFonts w:ascii="Arial" w:hAnsi="Arial" w:eastAsia="Arial" w:cs="Arial"/>
          <w:b/>
          <w:bCs/>
          <w:kern w:val="32"/>
        </w:rPr>
      </w:pPr>
      <w:r>
        <w:rPr>
          <w:rFonts w:eastAsia="Arial"/>
        </w:rPr>
        <w:br w:type="page"/>
      </w:r>
    </w:p>
    <w:p w:rsidRPr="00204E0A" w:rsidR="00204E0A" w:rsidP="004638B7" w:rsidRDefault="2D23FCEC" w14:paraId="33006E3A" w14:textId="3866217B">
      <w:pPr>
        <w:pStyle w:val="NoSpacing"/>
        <w:rPr>
          <w:rFonts w:eastAsia="Arial"/>
        </w:rPr>
      </w:pPr>
      <w:bookmarkStart w:name="_Toc57388885" w:id="40"/>
      <w:bookmarkStart w:name="_Toc57407133" w:id="41"/>
      <w:r w:rsidRPr="00204E0A">
        <w:rPr>
          <w:rFonts w:eastAsia="Arial"/>
        </w:rPr>
        <w:t xml:space="preserve">FERRAMENTA DE CONTROLE DE DADOS EM </w:t>
      </w:r>
      <w:r w:rsidRPr="00782BD4">
        <w:rPr>
          <w:rFonts w:eastAsia="Arial"/>
          <w:i/>
          <w:iCs/>
        </w:rPr>
        <w:t>MICROSOFT CSHARP</w:t>
      </w:r>
      <w:bookmarkEnd w:id="40"/>
      <w:bookmarkEnd w:id="41"/>
    </w:p>
    <w:p w:rsidR="2D23FCEC" w:rsidP="1EF5C6AB" w:rsidRDefault="2D23FCEC" w14:paraId="0F37820B" w14:textId="1E3CB641">
      <w:pPr>
        <w:spacing w:line="360" w:lineRule="auto"/>
        <w:ind w:firstLine="709"/>
        <w:jc w:val="both"/>
        <w:rPr>
          <w:rFonts w:ascii="Arial" w:hAnsi="Arial" w:eastAsia="Arial" w:cs="Arial"/>
        </w:rPr>
      </w:pPr>
      <w:r w:rsidRPr="1EF5C6AB">
        <w:rPr>
          <w:rFonts w:ascii="Arial" w:hAnsi="Arial" w:eastAsia="Arial" w:cs="Arial"/>
        </w:rPr>
        <w:t>A ideia central do desenvolvimento deste sistema foi</w:t>
      </w:r>
      <w:r w:rsidRPr="1EF5C6AB" w:rsidR="1CC06644">
        <w:rPr>
          <w:rFonts w:ascii="Arial" w:hAnsi="Arial" w:eastAsia="Arial" w:cs="Arial"/>
        </w:rPr>
        <w:t xml:space="preserve"> </w:t>
      </w:r>
      <w:r w:rsidRPr="1EF5C6AB">
        <w:rPr>
          <w:rFonts w:ascii="Arial" w:hAnsi="Arial" w:eastAsia="Arial" w:cs="Arial"/>
        </w:rPr>
        <w:t>tornar</w:t>
      </w:r>
      <w:r w:rsidRPr="1EF5C6AB" w:rsidR="64BB454B">
        <w:rPr>
          <w:rFonts w:ascii="Arial" w:hAnsi="Arial" w:eastAsia="Arial" w:cs="Arial"/>
        </w:rPr>
        <w:t xml:space="preserve"> a manipulação e inserção de dados o mais </w:t>
      </w:r>
      <w:r w:rsidRPr="1EF5C6AB" w:rsidR="4545F487">
        <w:rPr>
          <w:rFonts w:ascii="Arial" w:hAnsi="Arial" w:eastAsia="Arial" w:cs="Arial"/>
        </w:rPr>
        <w:t>acessível a qualquer gestor</w:t>
      </w:r>
      <w:r w:rsidRPr="1EF5C6AB" w:rsidR="4D7AA107">
        <w:rPr>
          <w:rFonts w:ascii="Arial" w:hAnsi="Arial" w:eastAsia="Arial" w:cs="Arial"/>
        </w:rPr>
        <w:t>,</w:t>
      </w:r>
      <w:r w:rsidRPr="1EF5C6AB" w:rsidR="4545F487">
        <w:rPr>
          <w:rFonts w:ascii="Arial" w:hAnsi="Arial" w:eastAsia="Arial" w:cs="Arial"/>
        </w:rPr>
        <w:t xml:space="preserve"> mesmo sem conhecimento na área de banco de dados</w:t>
      </w:r>
      <w:r w:rsidRPr="1EF5C6AB" w:rsidR="64BB454B">
        <w:rPr>
          <w:rFonts w:ascii="Arial" w:hAnsi="Arial" w:eastAsia="Arial" w:cs="Arial"/>
        </w:rPr>
        <w:t>,</w:t>
      </w:r>
      <w:r w:rsidRPr="1EF5C6AB" w:rsidR="27FC5709">
        <w:rPr>
          <w:rFonts w:ascii="Arial" w:hAnsi="Arial" w:eastAsia="Arial" w:cs="Arial"/>
        </w:rPr>
        <w:t xml:space="preserve"> possibilitando o controle completo de presença dos estudantes</w:t>
      </w:r>
      <w:r w:rsidRPr="1EF5C6AB" w:rsidR="3BC7590B">
        <w:rPr>
          <w:rFonts w:ascii="Arial" w:hAnsi="Arial" w:eastAsia="Arial" w:cs="Arial"/>
        </w:rPr>
        <w:t>.</w:t>
      </w:r>
      <w:r w:rsidRPr="1EF5C6AB" w:rsidR="2F9F4A8C">
        <w:rPr>
          <w:rFonts w:ascii="Arial" w:hAnsi="Arial" w:eastAsia="Arial" w:cs="Arial"/>
        </w:rPr>
        <w:t xml:space="preserve"> </w:t>
      </w:r>
      <w:r w:rsidRPr="1EF5C6AB" w:rsidR="7DA68509">
        <w:rPr>
          <w:rFonts w:ascii="Arial" w:hAnsi="Arial" w:eastAsia="Arial" w:cs="Arial"/>
        </w:rPr>
        <w:t>T</w:t>
      </w:r>
      <w:r w:rsidRPr="1EF5C6AB" w:rsidR="2F9F4A8C">
        <w:rPr>
          <w:rFonts w:ascii="Arial" w:hAnsi="Arial" w:eastAsia="Arial" w:cs="Arial"/>
        </w:rPr>
        <w:t xml:space="preserve">ambém atua como complemento </w:t>
      </w:r>
      <w:r w:rsidRPr="1EF5C6AB" w:rsidR="741B76ED">
        <w:rPr>
          <w:rFonts w:ascii="Arial" w:hAnsi="Arial" w:eastAsia="Arial" w:cs="Arial"/>
        </w:rPr>
        <w:t xml:space="preserve">do projeto pois </w:t>
      </w:r>
      <w:r w:rsidRPr="1EF5C6AB" w:rsidR="32B2451A">
        <w:rPr>
          <w:rFonts w:ascii="Arial" w:hAnsi="Arial" w:eastAsia="Arial" w:cs="Arial"/>
        </w:rPr>
        <w:t>a partir d</w:t>
      </w:r>
      <w:r w:rsidRPr="1EF5C6AB" w:rsidR="741B76ED">
        <w:rPr>
          <w:rFonts w:ascii="Arial" w:hAnsi="Arial" w:eastAsia="Arial" w:cs="Arial"/>
        </w:rPr>
        <w:t>ele</w:t>
      </w:r>
      <w:r w:rsidRPr="1EF5C6AB" w:rsidR="1FF7184C">
        <w:rPr>
          <w:rFonts w:ascii="Arial" w:hAnsi="Arial" w:eastAsia="Arial" w:cs="Arial"/>
        </w:rPr>
        <w:t xml:space="preserve"> é possível</w:t>
      </w:r>
      <w:r w:rsidRPr="1EF5C6AB" w:rsidR="741B76ED">
        <w:rPr>
          <w:rFonts w:ascii="Arial" w:hAnsi="Arial" w:eastAsia="Arial" w:cs="Arial"/>
        </w:rPr>
        <w:t xml:space="preserve"> gerencia</w:t>
      </w:r>
      <w:r w:rsidRPr="1EF5C6AB" w:rsidR="08551D27">
        <w:rPr>
          <w:rFonts w:ascii="Arial" w:hAnsi="Arial" w:eastAsia="Arial" w:cs="Arial"/>
        </w:rPr>
        <w:t>r</w:t>
      </w:r>
      <w:r w:rsidRPr="1EF5C6AB" w:rsidR="741B76ED">
        <w:rPr>
          <w:rFonts w:ascii="Arial" w:hAnsi="Arial" w:eastAsia="Arial" w:cs="Arial"/>
        </w:rPr>
        <w:t xml:space="preserve"> os dados</w:t>
      </w:r>
      <w:r w:rsidRPr="1EF5C6AB" w:rsidR="6D7DD0AC">
        <w:rPr>
          <w:rFonts w:ascii="Arial" w:hAnsi="Arial" w:eastAsia="Arial" w:cs="Arial"/>
        </w:rPr>
        <w:t xml:space="preserve"> </w:t>
      </w:r>
      <w:r w:rsidRPr="1EF5C6AB" w:rsidR="741B76ED">
        <w:rPr>
          <w:rFonts w:ascii="Arial" w:hAnsi="Arial" w:eastAsia="Arial" w:cs="Arial"/>
        </w:rPr>
        <w:t>e organiza</w:t>
      </w:r>
      <w:r w:rsidRPr="1EF5C6AB" w:rsidR="2B33EE61">
        <w:rPr>
          <w:rFonts w:ascii="Arial" w:hAnsi="Arial" w:eastAsia="Arial" w:cs="Arial"/>
        </w:rPr>
        <w:t>r</w:t>
      </w:r>
      <w:r w:rsidRPr="1EF5C6AB" w:rsidR="741B76ED">
        <w:rPr>
          <w:rFonts w:ascii="Arial" w:hAnsi="Arial" w:eastAsia="Arial" w:cs="Arial"/>
        </w:rPr>
        <w:t xml:space="preserve"> de forma automática</w:t>
      </w:r>
      <w:r w:rsidRPr="1EF5C6AB" w:rsidR="787B8CA6">
        <w:rPr>
          <w:rFonts w:ascii="Arial" w:hAnsi="Arial" w:eastAsia="Arial" w:cs="Arial"/>
        </w:rPr>
        <w:t xml:space="preserve">, possibilitando </w:t>
      </w:r>
      <w:r w:rsidRPr="1EF5C6AB" w:rsidR="47576C5E">
        <w:rPr>
          <w:rFonts w:ascii="Arial" w:hAnsi="Arial" w:eastAsia="Arial" w:cs="Arial"/>
        </w:rPr>
        <w:t>a visualização</w:t>
      </w:r>
      <w:r w:rsidRPr="1EF5C6AB" w:rsidR="5F6CB9F2">
        <w:rPr>
          <w:rFonts w:ascii="Arial" w:hAnsi="Arial" w:eastAsia="Arial" w:cs="Arial"/>
        </w:rPr>
        <w:t xml:space="preserve"> dos</w:t>
      </w:r>
      <w:r w:rsidRPr="1EF5C6AB" w:rsidR="670F5E3A">
        <w:rPr>
          <w:rFonts w:ascii="Arial" w:hAnsi="Arial" w:eastAsia="Arial" w:cs="Arial"/>
        </w:rPr>
        <w:t xml:space="preserve"> relatórios de presença completos sem nenhum</w:t>
      </w:r>
      <w:r w:rsidRPr="1EF5C6AB" w:rsidR="25EA6590">
        <w:rPr>
          <w:rFonts w:ascii="Arial" w:hAnsi="Arial" w:eastAsia="Arial" w:cs="Arial"/>
        </w:rPr>
        <w:t>a dificuldade</w:t>
      </w:r>
      <w:r w:rsidRPr="1EF5C6AB" w:rsidR="73F5DF60">
        <w:rPr>
          <w:rFonts w:ascii="Arial" w:hAnsi="Arial" w:eastAsia="Arial" w:cs="Arial"/>
        </w:rPr>
        <w:t>.</w:t>
      </w:r>
    </w:p>
    <w:p w:rsidR="73F5DF60" w:rsidP="1E6BF4C0" w:rsidRDefault="73F5DF60" w14:paraId="79DCFBA2" w14:textId="5A40C3D3">
      <w:pPr>
        <w:spacing w:line="360" w:lineRule="auto"/>
        <w:ind w:firstLine="709"/>
        <w:jc w:val="both"/>
        <w:rPr>
          <w:rFonts w:ascii="Arial" w:hAnsi="Arial" w:eastAsia="Arial" w:cs="Arial"/>
        </w:rPr>
      </w:pPr>
      <w:r w:rsidRPr="30CEA579">
        <w:rPr>
          <w:rFonts w:ascii="Arial" w:hAnsi="Arial" w:eastAsia="Arial" w:cs="Arial"/>
        </w:rPr>
        <w:t>A estrutura foi desenvolvida</w:t>
      </w:r>
      <w:r w:rsidRPr="30CEA579" w:rsidR="70147F44">
        <w:rPr>
          <w:rFonts w:ascii="Arial" w:hAnsi="Arial" w:eastAsia="Arial" w:cs="Arial"/>
        </w:rPr>
        <w:t xml:space="preserve"> em uma interface gráfica simples que</w:t>
      </w:r>
      <w:r w:rsidRPr="30CEA579" w:rsidR="0E037D3D">
        <w:rPr>
          <w:rFonts w:ascii="Arial" w:hAnsi="Arial" w:eastAsia="Arial" w:cs="Arial"/>
        </w:rPr>
        <w:t>, após o login,</w:t>
      </w:r>
      <w:r w:rsidRPr="30CEA579" w:rsidR="42C1FC50">
        <w:rPr>
          <w:rFonts w:ascii="Arial" w:hAnsi="Arial" w:eastAsia="Arial" w:cs="Arial"/>
        </w:rPr>
        <w:t xml:space="preserve"> </w:t>
      </w:r>
      <w:r w:rsidRPr="30CEA579" w:rsidR="44C49405">
        <w:rPr>
          <w:rFonts w:ascii="Arial" w:hAnsi="Arial" w:eastAsia="Arial" w:cs="Arial"/>
        </w:rPr>
        <w:t>libera</w:t>
      </w:r>
      <w:r w:rsidRPr="30CEA579" w:rsidR="62C9BF5C">
        <w:rPr>
          <w:rFonts w:ascii="Arial" w:hAnsi="Arial" w:eastAsia="Arial" w:cs="Arial"/>
        </w:rPr>
        <w:t xml:space="preserve"> </w:t>
      </w:r>
      <w:r w:rsidRPr="30CEA579" w:rsidR="756164D1">
        <w:rPr>
          <w:rFonts w:ascii="Arial" w:hAnsi="Arial" w:eastAsia="Arial" w:cs="Arial"/>
        </w:rPr>
        <w:t>as funções disponíveis para o seu tipo de usuário</w:t>
      </w:r>
      <w:r w:rsidRPr="30CEA579" w:rsidR="121395C7">
        <w:rPr>
          <w:rFonts w:ascii="Arial" w:hAnsi="Arial" w:eastAsia="Arial" w:cs="Arial"/>
        </w:rPr>
        <w:t>:</w:t>
      </w:r>
      <w:r w:rsidRPr="30CEA579" w:rsidR="756164D1">
        <w:rPr>
          <w:rFonts w:ascii="Arial" w:hAnsi="Arial" w:eastAsia="Arial" w:cs="Arial"/>
        </w:rPr>
        <w:t xml:space="preserve"> admin</w:t>
      </w:r>
      <w:r w:rsidRPr="30CEA579" w:rsidR="5163EEE6">
        <w:rPr>
          <w:rFonts w:ascii="Arial" w:hAnsi="Arial" w:eastAsia="Arial" w:cs="Arial"/>
        </w:rPr>
        <w:t xml:space="preserve"> (inserir, atualizar, consultar e deletar</w:t>
      </w:r>
      <w:r w:rsidRPr="30CEA579" w:rsidR="00A8F319">
        <w:rPr>
          <w:rFonts w:ascii="Arial" w:hAnsi="Arial" w:eastAsia="Arial" w:cs="Arial"/>
        </w:rPr>
        <w:t>)</w:t>
      </w:r>
      <w:r w:rsidRPr="30CEA579" w:rsidR="756164D1">
        <w:rPr>
          <w:rFonts w:ascii="Arial" w:hAnsi="Arial" w:eastAsia="Arial" w:cs="Arial"/>
        </w:rPr>
        <w:t xml:space="preserve"> ou consulta</w:t>
      </w:r>
      <w:r w:rsidRPr="30CEA579" w:rsidR="3FDA16C9">
        <w:rPr>
          <w:rFonts w:ascii="Arial" w:hAnsi="Arial" w:eastAsia="Arial" w:cs="Arial"/>
        </w:rPr>
        <w:t xml:space="preserve"> (consultar)</w:t>
      </w:r>
      <w:r w:rsidRPr="30CEA579" w:rsidR="58A81AC1">
        <w:rPr>
          <w:rFonts w:ascii="Arial" w:hAnsi="Arial" w:eastAsia="Arial" w:cs="Arial"/>
        </w:rPr>
        <w:t>:</w:t>
      </w:r>
    </w:p>
    <w:p w:rsidRPr="000D2F3D" w:rsidR="000D2F3D" w:rsidP="000D2F3D" w:rsidRDefault="000D2F3D" w14:paraId="3761887F" w14:textId="24B20075">
      <w:pPr>
        <w:pStyle w:val="Caption"/>
        <w:jc w:val="center"/>
        <w:rPr>
          <w:rFonts w:ascii="Arial" w:hAnsi="Arial" w:cs="Arial"/>
          <w:color w:val="808080" w:themeColor="background1" w:themeShade="80"/>
        </w:rPr>
      </w:pPr>
      <w:bookmarkStart w:name="_Toc57407190" w:id="42"/>
      <w:r w:rsidRPr="000D2F3D">
        <w:rPr>
          <w:rFonts w:ascii="Arial" w:hAnsi="Arial" w:cs="Arial"/>
          <w:color w:val="808080" w:themeColor="background1" w:themeShade="80"/>
        </w:rPr>
        <w:t xml:space="preserve">Figura </w:t>
      </w:r>
      <w:r w:rsidRPr="000D2F3D">
        <w:rPr>
          <w:rFonts w:ascii="Arial" w:hAnsi="Arial" w:cs="Arial"/>
          <w:color w:val="808080" w:themeColor="background1" w:themeShade="80"/>
        </w:rPr>
        <w:fldChar w:fldCharType="begin"/>
      </w:r>
      <w:r w:rsidRPr="000D2F3D">
        <w:rPr>
          <w:rFonts w:ascii="Arial" w:hAnsi="Arial" w:cs="Arial"/>
          <w:color w:val="808080" w:themeColor="background1" w:themeShade="80"/>
        </w:rPr>
        <w:instrText xml:space="preserve"> SEQ Figura \* ARABIC </w:instrText>
      </w:r>
      <w:r w:rsidRPr="000D2F3D">
        <w:rPr>
          <w:rFonts w:ascii="Arial" w:hAnsi="Arial" w:cs="Arial"/>
          <w:color w:val="808080" w:themeColor="background1" w:themeShade="80"/>
        </w:rPr>
        <w:fldChar w:fldCharType="separate"/>
      </w:r>
      <w:r w:rsidR="005D087A">
        <w:rPr>
          <w:rFonts w:ascii="Arial" w:hAnsi="Arial" w:cs="Arial"/>
          <w:noProof/>
          <w:color w:val="808080" w:themeColor="background1" w:themeShade="80"/>
        </w:rPr>
        <w:t>8</w:t>
      </w:r>
      <w:r w:rsidRPr="000D2F3D">
        <w:rPr>
          <w:rFonts w:ascii="Arial" w:hAnsi="Arial" w:cs="Arial"/>
          <w:color w:val="808080" w:themeColor="background1" w:themeShade="80"/>
        </w:rPr>
        <w:fldChar w:fldCharType="end"/>
      </w:r>
      <w:r w:rsidRPr="000D2F3D">
        <w:rPr>
          <w:rFonts w:ascii="Arial" w:hAnsi="Arial" w:cs="Arial"/>
          <w:color w:val="808080" w:themeColor="background1" w:themeShade="80"/>
        </w:rPr>
        <w:t>: Tela de Login</w:t>
      </w:r>
      <w:r>
        <w:rPr>
          <w:rFonts w:ascii="Arial" w:hAnsi="Arial" w:cs="Arial"/>
          <w:color w:val="808080" w:themeColor="background1" w:themeShade="80"/>
        </w:rPr>
        <w:t>.</w:t>
      </w:r>
      <w:bookmarkEnd w:id="42"/>
    </w:p>
    <w:p w:rsidR="000D2F3D" w:rsidP="000D2F3D" w:rsidRDefault="0095701F" w14:paraId="29177BB4" w14:textId="77777777">
      <w:pPr>
        <w:keepNext/>
        <w:spacing w:line="360" w:lineRule="auto"/>
        <w:ind w:firstLine="709"/>
        <w:jc w:val="center"/>
      </w:pPr>
      <w:r>
        <w:rPr>
          <w:noProof/>
        </w:rPr>
        <w:drawing>
          <wp:inline distT="0" distB="0" distL="0" distR="0" wp14:anchorId="40A0ACC8" wp14:editId="0487DF0D">
            <wp:extent cx="1990725" cy="209833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868" t="17059" r="25422" b="14118"/>
                    <a:stretch/>
                  </pic:blipFill>
                  <pic:spPr bwMode="auto">
                    <a:xfrm>
                      <a:off x="0" y="0"/>
                      <a:ext cx="2010427" cy="2119097"/>
                    </a:xfrm>
                    <a:prstGeom prst="rect">
                      <a:avLst/>
                    </a:prstGeom>
                    <a:ln>
                      <a:noFill/>
                    </a:ln>
                    <a:extLst>
                      <a:ext uri="{53640926-AAD7-44D8-BBD7-CCE9431645EC}">
                        <a14:shadowObscured xmlns:a14="http://schemas.microsoft.com/office/drawing/2010/main"/>
                      </a:ext>
                    </a:extLst>
                  </pic:spPr>
                </pic:pic>
              </a:graphicData>
            </a:graphic>
          </wp:inline>
        </w:drawing>
      </w:r>
    </w:p>
    <w:p w:rsidR="0095701F" w:rsidP="000D2F3D" w:rsidRDefault="000D2F3D" w14:paraId="5D3BE59A" w14:textId="1710A741">
      <w:pPr>
        <w:pStyle w:val="Caption"/>
        <w:jc w:val="center"/>
        <w:rPr>
          <w:rFonts w:ascii="Arial" w:hAnsi="Arial" w:cs="Arial"/>
          <w:color w:val="808080" w:themeColor="background1" w:themeShade="80"/>
        </w:rPr>
      </w:pPr>
      <w:r w:rsidRPr="000D2F3D">
        <w:rPr>
          <w:rFonts w:ascii="Arial" w:hAnsi="Arial" w:cs="Arial"/>
          <w:color w:val="808080" w:themeColor="background1" w:themeShade="80"/>
        </w:rPr>
        <w:t>Fonte: Autoria própria.</w:t>
      </w:r>
    </w:p>
    <w:p w:rsidRPr="000D2F3D" w:rsidR="000D2F3D" w:rsidP="000D2F3D" w:rsidRDefault="000D2F3D" w14:paraId="74ED2394" w14:textId="77777777">
      <w:pPr>
        <w:rPr>
          <w:rFonts w:eastAsia="Arial"/>
        </w:rPr>
      </w:pPr>
    </w:p>
    <w:p w:rsidRPr="000D2F3D" w:rsidR="000D2F3D" w:rsidP="000D2F3D" w:rsidRDefault="000D2F3D" w14:paraId="709A5AB6" w14:textId="58B151A5">
      <w:pPr>
        <w:pStyle w:val="Caption"/>
        <w:jc w:val="center"/>
        <w:rPr>
          <w:rFonts w:ascii="Arial" w:hAnsi="Arial" w:cs="Arial"/>
          <w:color w:val="808080" w:themeColor="background1" w:themeShade="80"/>
        </w:rPr>
      </w:pPr>
      <w:bookmarkStart w:name="_Toc57407191" w:id="43"/>
      <w:r w:rsidRPr="000D2F3D">
        <w:rPr>
          <w:rFonts w:ascii="Arial" w:hAnsi="Arial" w:cs="Arial"/>
          <w:color w:val="808080" w:themeColor="background1" w:themeShade="80"/>
        </w:rPr>
        <w:t xml:space="preserve">Figura </w:t>
      </w:r>
      <w:r w:rsidRPr="000D2F3D">
        <w:rPr>
          <w:rFonts w:ascii="Arial" w:hAnsi="Arial" w:cs="Arial"/>
          <w:color w:val="808080" w:themeColor="background1" w:themeShade="80"/>
        </w:rPr>
        <w:fldChar w:fldCharType="begin"/>
      </w:r>
      <w:r w:rsidRPr="000D2F3D">
        <w:rPr>
          <w:rFonts w:ascii="Arial" w:hAnsi="Arial" w:cs="Arial"/>
          <w:color w:val="808080" w:themeColor="background1" w:themeShade="80"/>
        </w:rPr>
        <w:instrText xml:space="preserve"> SEQ Figura \* ARABIC </w:instrText>
      </w:r>
      <w:r w:rsidRPr="000D2F3D">
        <w:rPr>
          <w:rFonts w:ascii="Arial" w:hAnsi="Arial" w:cs="Arial"/>
          <w:color w:val="808080" w:themeColor="background1" w:themeShade="80"/>
        </w:rPr>
        <w:fldChar w:fldCharType="separate"/>
      </w:r>
      <w:r w:rsidR="005D087A">
        <w:rPr>
          <w:rFonts w:ascii="Arial" w:hAnsi="Arial" w:cs="Arial"/>
          <w:noProof/>
          <w:color w:val="808080" w:themeColor="background1" w:themeShade="80"/>
        </w:rPr>
        <w:t>9</w:t>
      </w:r>
      <w:r w:rsidRPr="000D2F3D">
        <w:rPr>
          <w:rFonts w:ascii="Arial" w:hAnsi="Arial" w:cs="Arial"/>
          <w:color w:val="808080" w:themeColor="background1" w:themeShade="80"/>
        </w:rPr>
        <w:fldChar w:fldCharType="end"/>
      </w:r>
      <w:r w:rsidRPr="000D2F3D">
        <w:rPr>
          <w:rFonts w:ascii="Arial" w:hAnsi="Arial" w:cs="Arial"/>
          <w:color w:val="808080" w:themeColor="background1" w:themeShade="80"/>
        </w:rPr>
        <w:t>: Tela de cadastro dos alunos.</w:t>
      </w:r>
      <w:bookmarkEnd w:id="43"/>
    </w:p>
    <w:p w:rsidR="000D2F3D" w:rsidP="000D2F3D" w:rsidRDefault="0095701F" w14:paraId="600BE43F" w14:textId="77777777">
      <w:pPr>
        <w:keepNext/>
        <w:spacing w:line="360" w:lineRule="auto"/>
        <w:ind w:firstLine="709"/>
        <w:jc w:val="center"/>
      </w:pPr>
      <w:r>
        <w:rPr>
          <w:noProof/>
        </w:rPr>
        <w:drawing>
          <wp:inline distT="0" distB="0" distL="0" distR="0" wp14:anchorId="4440D219" wp14:editId="0CABFDD5">
            <wp:extent cx="3096380" cy="1803400"/>
            <wp:effectExtent l="0" t="0" r="8890"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143" t="22898" r="11366" b="10294"/>
                    <a:stretch/>
                  </pic:blipFill>
                  <pic:spPr bwMode="auto">
                    <a:xfrm>
                      <a:off x="0" y="0"/>
                      <a:ext cx="3123846" cy="1819397"/>
                    </a:xfrm>
                    <a:prstGeom prst="rect">
                      <a:avLst/>
                    </a:prstGeom>
                    <a:ln>
                      <a:noFill/>
                    </a:ln>
                    <a:extLst>
                      <a:ext uri="{53640926-AAD7-44D8-BBD7-CCE9431645EC}">
                        <a14:shadowObscured xmlns:a14="http://schemas.microsoft.com/office/drawing/2010/main"/>
                      </a:ext>
                    </a:extLst>
                  </pic:spPr>
                </pic:pic>
              </a:graphicData>
            </a:graphic>
          </wp:inline>
        </w:drawing>
      </w:r>
    </w:p>
    <w:p w:rsidRPr="000D2F3D" w:rsidR="0095701F" w:rsidP="000D2F3D" w:rsidRDefault="000D2F3D" w14:paraId="0F876B76" w14:textId="77777777">
      <w:pPr>
        <w:pStyle w:val="Caption"/>
        <w:jc w:val="center"/>
        <w:rPr>
          <w:rFonts w:ascii="Arial" w:hAnsi="Arial" w:cs="Arial"/>
          <w:color w:val="808080" w:themeColor="background1" w:themeShade="80"/>
        </w:rPr>
      </w:pPr>
      <w:r w:rsidRPr="000D2F3D">
        <w:rPr>
          <w:rFonts w:ascii="Arial" w:hAnsi="Arial" w:cs="Arial"/>
          <w:color w:val="808080" w:themeColor="background1" w:themeShade="80"/>
        </w:rPr>
        <w:t>Fonte: Autoria própria</w:t>
      </w:r>
      <w:r>
        <w:rPr>
          <w:rFonts w:ascii="Arial" w:hAnsi="Arial" w:cs="Arial"/>
          <w:color w:val="808080" w:themeColor="background1" w:themeShade="80"/>
        </w:rPr>
        <w:t>.</w:t>
      </w:r>
    </w:p>
    <w:p w:rsidRPr="00AF74E2" w:rsidR="0095701F" w:rsidP="00AF74E2" w:rsidRDefault="0095701F" w14:paraId="40860246" w14:textId="1DE3833B">
      <w:pPr>
        <w:pStyle w:val="Caption"/>
        <w:jc w:val="center"/>
        <w:rPr>
          <w:rFonts w:ascii="Arial" w:hAnsi="Arial" w:cs="Arial"/>
          <w:color w:val="808080" w:themeColor="background1" w:themeShade="80"/>
        </w:rPr>
      </w:pPr>
    </w:p>
    <w:p w:rsidRPr="000D2F3D" w:rsidR="000D2F3D" w:rsidP="000D2F3D" w:rsidRDefault="000D2F3D" w14:paraId="371C6897" w14:textId="7ACC55DE">
      <w:pPr>
        <w:pStyle w:val="Caption"/>
        <w:jc w:val="center"/>
        <w:rPr>
          <w:rFonts w:ascii="Arial" w:hAnsi="Arial" w:cs="Arial"/>
          <w:color w:val="808080" w:themeColor="background1" w:themeShade="80"/>
        </w:rPr>
      </w:pPr>
      <w:bookmarkStart w:name="_Toc57407192" w:id="44"/>
      <w:r w:rsidRPr="000D2F3D">
        <w:rPr>
          <w:rFonts w:ascii="Arial" w:hAnsi="Arial" w:cs="Arial"/>
          <w:color w:val="808080" w:themeColor="background1" w:themeShade="80"/>
        </w:rPr>
        <w:t xml:space="preserve">Figura </w:t>
      </w:r>
      <w:r w:rsidRPr="000D2F3D">
        <w:rPr>
          <w:rFonts w:ascii="Arial" w:hAnsi="Arial" w:cs="Arial"/>
          <w:color w:val="808080" w:themeColor="background1" w:themeShade="80"/>
        </w:rPr>
        <w:fldChar w:fldCharType="begin"/>
      </w:r>
      <w:r w:rsidRPr="000D2F3D">
        <w:rPr>
          <w:rFonts w:ascii="Arial" w:hAnsi="Arial" w:cs="Arial"/>
          <w:color w:val="808080" w:themeColor="background1" w:themeShade="80"/>
        </w:rPr>
        <w:instrText xml:space="preserve"> SEQ Figura \* ARABIC </w:instrText>
      </w:r>
      <w:r w:rsidRPr="000D2F3D">
        <w:rPr>
          <w:rFonts w:ascii="Arial" w:hAnsi="Arial" w:cs="Arial"/>
          <w:color w:val="808080" w:themeColor="background1" w:themeShade="80"/>
        </w:rPr>
        <w:fldChar w:fldCharType="separate"/>
      </w:r>
      <w:r w:rsidR="005D087A">
        <w:rPr>
          <w:rFonts w:ascii="Arial" w:hAnsi="Arial" w:cs="Arial"/>
          <w:noProof/>
          <w:color w:val="808080" w:themeColor="background1" w:themeShade="80"/>
        </w:rPr>
        <w:t>10</w:t>
      </w:r>
      <w:r w:rsidRPr="000D2F3D">
        <w:rPr>
          <w:rFonts w:ascii="Arial" w:hAnsi="Arial" w:cs="Arial"/>
          <w:color w:val="808080" w:themeColor="background1" w:themeShade="80"/>
        </w:rPr>
        <w:fldChar w:fldCharType="end"/>
      </w:r>
      <w:r w:rsidRPr="000D2F3D">
        <w:rPr>
          <w:rFonts w:ascii="Arial" w:hAnsi="Arial" w:cs="Arial"/>
          <w:color w:val="808080" w:themeColor="background1" w:themeShade="80"/>
        </w:rPr>
        <w:t>: Tela de cadastro de aulas</w:t>
      </w:r>
      <w:r>
        <w:rPr>
          <w:rFonts w:ascii="Arial" w:hAnsi="Arial" w:cs="Arial"/>
          <w:color w:val="808080" w:themeColor="background1" w:themeShade="80"/>
        </w:rPr>
        <w:t>.</w:t>
      </w:r>
      <w:bookmarkEnd w:id="44"/>
    </w:p>
    <w:p w:rsidR="000D2F3D" w:rsidP="000D2F3D" w:rsidRDefault="0095701F" w14:paraId="06D6BC35" w14:textId="77777777">
      <w:pPr>
        <w:keepNext/>
        <w:jc w:val="center"/>
      </w:pPr>
      <w:r>
        <w:rPr>
          <w:noProof/>
        </w:rPr>
        <w:drawing>
          <wp:inline distT="0" distB="0" distL="0" distR="0" wp14:anchorId="689B02C1" wp14:editId="121197D2">
            <wp:extent cx="3689350" cy="2147203"/>
            <wp:effectExtent l="0" t="0" r="6350"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143" t="23070" r="11201" b="9999"/>
                    <a:stretch/>
                  </pic:blipFill>
                  <pic:spPr bwMode="auto">
                    <a:xfrm>
                      <a:off x="0" y="0"/>
                      <a:ext cx="3699061" cy="2152855"/>
                    </a:xfrm>
                    <a:prstGeom prst="rect">
                      <a:avLst/>
                    </a:prstGeom>
                    <a:ln>
                      <a:noFill/>
                    </a:ln>
                    <a:extLst>
                      <a:ext uri="{53640926-AAD7-44D8-BBD7-CCE9431645EC}">
                        <a14:shadowObscured xmlns:a14="http://schemas.microsoft.com/office/drawing/2010/main"/>
                      </a:ext>
                    </a:extLst>
                  </pic:spPr>
                </pic:pic>
              </a:graphicData>
            </a:graphic>
          </wp:inline>
        </w:drawing>
      </w:r>
    </w:p>
    <w:p w:rsidR="0095701F" w:rsidP="000D2F3D" w:rsidRDefault="000D2F3D" w14:paraId="1F87515E" w14:textId="49514497">
      <w:pPr>
        <w:pStyle w:val="Caption"/>
        <w:jc w:val="center"/>
        <w:rPr>
          <w:rFonts w:ascii="Arial" w:hAnsi="Arial" w:cs="Arial"/>
          <w:color w:val="808080" w:themeColor="background1" w:themeShade="80"/>
        </w:rPr>
      </w:pPr>
      <w:r w:rsidRPr="000D2F3D">
        <w:rPr>
          <w:rFonts w:ascii="Arial" w:hAnsi="Arial" w:cs="Arial"/>
          <w:color w:val="808080" w:themeColor="background1" w:themeShade="80"/>
        </w:rPr>
        <w:t>Fonte: Autoria própria</w:t>
      </w:r>
    </w:p>
    <w:p w:rsidRPr="00AF74E2" w:rsidR="00AF74E2" w:rsidP="00AF74E2" w:rsidRDefault="00AF74E2" w14:paraId="3738BDA8" w14:textId="77777777">
      <w:pPr>
        <w:rPr>
          <w:rFonts w:eastAsia="Arial"/>
        </w:rPr>
      </w:pPr>
    </w:p>
    <w:p w:rsidRPr="000D2F3D" w:rsidR="000D2F3D" w:rsidP="000D2F3D" w:rsidRDefault="000D2F3D" w14:paraId="39EA097E" w14:textId="0B04C58A">
      <w:pPr>
        <w:pStyle w:val="Caption"/>
        <w:jc w:val="center"/>
        <w:rPr>
          <w:rFonts w:ascii="Arial" w:hAnsi="Arial" w:cs="Arial"/>
          <w:color w:val="808080" w:themeColor="background1" w:themeShade="80"/>
        </w:rPr>
      </w:pPr>
      <w:bookmarkStart w:name="_Toc57407193" w:id="45"/>
      <w:r w:rsidRPr="000D2F3D">
        <w:rPr>
          <w:rFonts w:ascii="Arial" w:hAnsi="Arial" w:cs="Arial"/>
          <w:color w:val="808080" w:themeColor="background1" w:themeShade="80"/>
        </w:rPr>
        <w:t xml:space="preserve">Figura </w:t>
      </w:r>
      <w:r w:rsidRPr="000D2F3D">
        <w:rPr>
          <w:rFonts w:ascii="Arial" w:hAnsi="Arial" w:cs="Arial"/>
          <w:color w:val="808080" w:themeColor="background1" w:themeShade="80"/>
        </w:rPr>
        <w:fldChar w:fldCharType="begin"/>
      </w:r>
      <w:r w:rsidRPr="000D2F3D">
        <w:rPr>
          <w:rFonts w:ascii="Arial" w:hAnsi="Arial" w:cs="Arial"/>
          <w:color w:val="808080" w:themeColor="background1" w:themeShade="80"/>
        </w:rPr>
        <w:instrText xml:space="preserve"> SEQ Figura \* ARABIC </w:instrText>
      </w:r>
      <w:r w:rsidRPr="000D2F3D">
        <w:rPr>
          <w:rFonts w:ascii="Arial" w:hAnsi="Arial" w:cs="Arial"/>
          <w:color w:val="808080" w:themeColor="background1" w:themeShade="80"/>
        </w:rPr>
        <w:fldChar w:fldCharType="separate"/>
      </w:r>
      <w:r w:rsidR="005D087A">
        <w:rPr>
          <w:rFonts w:ascii="Arial" w:hAnsi="Arial" w:cs="Arial"/>
          <w:noProof/>
          <w:color w:val="808080" w:themeColor="background1" w:themeShade="80"/>
        </w:rPr>
        <w:t>11</w:t>
      </w:r>
      <w:r w:rsidRPr="000D2F3D">
        <w:rPr>
          <w:rFonts w:ascii="Arial" w:hAnsi="Arial" w:cs="Arial"/>
          <w:color w:val="808080" w:themeColor="background1" w:themeShade="80"/>
        </w:rPr>
        <w:fldChar w:fldCharType="end"/>
      </w:r>
      <w:r w:rsidRPr="000D2F3D">
        <w:rPr>
          <w:rFonts w:ascii="Arial" w:hAnsi="Arial" w:cs="Arial"/>
          <w:color w:val="808080" w:themeColor="background1" w:themeShade="80"/>
        </w:rPr>
        <w:t>: Tela de cadastro da grade horária.</w:t>
      </w:r>
      <w:bookmarkEnd w:id="45"/>
    </w:p>
    <w:p w:rsidR="000D2F3D" w:rsidP="000D2F3D" w:rsidRDefault="00AF74E2" w14:paraId="52260EB7" w14:textId="77777777">
      <w:pPr>
        <w:keepNext/>
        <w:spacing w:line="360" w:lineRule="auto"/>
        <w:ind w:firstLine="709"/>
        <w:jc w:val="center"/>
      </w:pPr>
      <w:r>
        <w:rPr>
          <w:noProof/>
        </w:rPr>
        <w:drawing>
          <wp:inline distT="0" distB="0" distL="0" distR="0" wp14:anchorId="6817447F" wp14:editId="30D400CE">
            <wp:extent cx="3869674" cy="2260600"/>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1662" t="13823" r="13516" b="18823"/>
                    <a:stretch/>
                  </pic:blipFill>
                  <pic:spPr bwMode="auto">
                    <a:xfrm>
                      <a:off x="0" y="0"/>
                      <a:ext cx="3896057" cy="2276013"/>
                    </a:xfrm>
                    <a:prstGeom prst="rect">
                      <a:avLst/>
                    </a:prstGeom>
                    <a:ln>
                      <a:noFill/>
                    </a:ln>
                    <a:extLst>
                      <a:ext uri="{53640926-AAD7-44D8-BBD7-CCE9431645EC}">
                        <a14:shadowObscured xmlns:a14="http://schemas.microsoft.com/office/drawing/2010/main"/>
                      </a:ext>
                    </a:extLst>
                  </pic:spPr>
                </pic:pic>
              </a:graphicData>
            </a:graphic>
          </wp:inline>
        </w:drawing>
      </w:r>
    </w:p>
    <w:p w:rsidRPr="000D2F3D" w:rsidR="00AF74E2" w:rsidP="000D2F3D" w:rsidRDefault="000D2F3D" w14:paraId="7C11FA58" w14:textId="024965AB">
      <w:pPr>
        <w:pStyle w:val="Caption"/>
        <w:jc w:val="center"/>
        <w:rPr>
          <w:rFonts w:ascii="Arial" w:hAnsi="Arial" w:cs="Arial"/>
          <w:color w:val="808080" w:themeColor="background1" w:themeShade="80"/>
        </w:rPr>
      </w:pPr>
      <w:r w:rsidRPr="000D2F3D">
        <w:rPr>
          <w:rFonts w:ascii="Arial" w:hAnsi="Arial" w:cs="Arial"/>
          <w:color w:val="808080" w:themeColor="background1" w:themeShade="80"/>
        </w:rPr>
        <w:t>Fonte: Autoria própria</w:t>
      </w:r>
      <w:r>
        <w:rPr>
          <w:rFonts w:ascii="Arial" w:hAnsi="Arial" w:cs="Arial"/>
          <w:color w:val="808080" w:themeColor="background1" w:themeShade="80"/>
        </w:rPr>
        <w:t>.</w:t>
      </w:r>
    </w:p>
    <w:p w:rsidR="00AF74E2" w:rsidP="1E6BF4C0" w:rsidRDefault="00AF74E2" w14:paraId="494C85D7" w14:textId="0E59EB1D">
      <w:pPr>
        <w:spacing w:line="360" w:lineRule="auto"/>
        <w:ind w:firstLine="709"/>
        <w:jc w:val="both"/>
        <w:rPr>
          <w:rFonts w:ascii="Arial" w:hAnsi="Arial" w:eastAsia="Arial" w:cs="Arial"/>
        </w:rPr>
      </w:pPr>
    </w:p>
    <w:p w:rsidR="000D2F3D" w:rsidP="1E6BF4C0" w:rsidRDefault="000D2F3D" w14:paraId="2A9D6C96" w14:textId="745B810B">
      <w:pPr>
        <w:spacing w:line="360" w:lineRule="auto"/>
        <w:ind w:firstLine="709"/>
        <w:jc w:val="both"/>
        <w:rPr>
          <w:rFonts w:ascii="Arial" w:hAnsi="Arial" w:eastAsia="Arial" w:cs="Arial"/>
        </w:rPr>
      </w:pPr>
    </w:p>
    <w:p w:rsidR="000D2F3D" w:rsidP="1E6BF4C0" w:rsidRDefault="000D2F3D" w14:paraId="757278EE" w14:textId="43963F11">
      <w:pPr>
        <w:spacing w:line="360" w:lineRule="auto"/>
        <w:ind w:firstLine="709"/>
        <w:jc w:val="both"/>
        <w:rPr>
          <w:rFonts w:ascii="Arial" w:hAnsi="Arial" w:eastAsia="Arial" w:cs="Arial"/>
        </w:rPr>
      </w:pPr>
    </w:p>
    <w:p w:rsidR="000D2F3D" w:rsidP="1E6BF4C0" w:rsidRDefault="000D2F3D" w14:paraId="75FE4BB6" w14:textId="37AB6B78">
      <w:pPr>
        <w:spacing w:line="360" w:lineRule="auto"/>
        <w:ind w:firstLine="709"/>
        <w:jc w:val="both"/>
        <w:rPr>
          <w:rFonts w:ascii="Arial" w:hAnsi="Arial" w:eastAsia="Arial" w:cs="Arial"/>
        </w:rPr>
      </w:pPr>
    </w:p>
    <w:p w:rsidR="000D2F3D" w:rsidP="1E6BF4C0" w:rsidRDefault="000D2F3D" w14:paraId="11F9A408" w14:textId="311686BF">
      <w:pPr>
        <w:spacing w:line="360" w:lineRule="auto"/>
        <w:ind w:firstLine="709"/>
        <w:jc w:val="both"/>
        <w:rPr>
          <w:rFonts w:ascii="Arial" w:hAnsi="Arial" w:eastAsia="Arial" w:cs="Arial"/>
        </w:rPr>
      </w:pPr>
    </w:p>
    <w:p w:rsidR="000D2F3D" w:rsidP="1E6BF4C0" w:rsidRDefault="000D2F3D" w14:paraId="483C1DEF" w14:textId="77777777">
      <w:pPr>
        <w:spacing w:line="360" w:lineRule="auto"/>
        <w:ind w:firstLine="709"/>
        <w:jc w:val="both"/>
        <w:rPr>
          <w:rFonts w:ascii="Arial" w:hAnsi="Arial" w:eastAsia="Arial" w:cs="Arial"/>
        </w:rPr>
      </w:pPr>
    </w:p>
    <w:p w:rsidRPr="000D2F3D" w:rsidR="000D2F3D" w:rsidP="000D2F3D" w:rsidRDefault="000D2F3D" w14:paraId="6EC91804" w14:textId="7D3DD4BB">
      <w:pPr>
        <w:pStyle w:val="Caption"/>
        <w:jc w:val="center"/>
        <w:rPr>
          <w:rFonts w:ascii="Arial" w:hAnsi="Arial" w:cs="Arial"/>
          <w:color w:val="808080" w:themeColor="background1" w:themeShade="80"/>
        </w:rPr>
      </w:pPr>
      <w:bookmarkStart w:name="_Toc57407194" w:id="46"/>
      <w:r w:rsidRPr="000D2F3D">
        <w:rPr>
          <w:rFonts w:ascii="Arial" w:hAnsi="Arial" w:cs="Arial"/>
          <w:color w:val="808080" w:themeColor="background1" w:themeShade="80"/>
        </w:rPr>
        <w:t xml:space="preserve">Figura </w:t>
      </w:r>
      <w:r w:rsidRPr="000D2F3D">
        <w:rPr>
          <w:rFonts w:ascii="Arial" w:hAnsi="Arial" w:cs="Arial"/>
          <w:color w:val="808080" w:themeColor="background1" w:themeShade="80"/>
        </w:rPr>
        <w:fldChar w:fldCharType="begin"/>
      </w:r>
      <w:r w:rsidRPr="000D2F3D">
        <w:rPr>
          <w:rFonts w:ascii="Arial" w:hAnsi="Arial" w:cs="Arial"/>
          <w:color w:val="808080" w:themeColor="background1" w:themeShade="80"/>
        </w:rPr>
        <w:instrText xml:space="preserve"> SEQ Figura \* ARABIC </w:instrText>
      </w:r>
      <w:r w:rsidRPr="000D2F3D">
        <w:rPr>
          <w:rFonts w:ascii="Arial" w:hAnsi="Arial" w:cs="Arial"/>
          <w:color w:val="808080" w:themeColor="background1" w:themeShade="80"/>
        </w:rPr>
        <w:fldChar w:fldCharType="separate"/>
      </w:r>
      <w:r w:rsidR="005D087A">
        <w:rPr>
          <w:rFonts w:ascii="Arial" w:hAnsi="Arial" w:cs="Arial"/>
          <w:noProof/>
          <w:color w:val="808080" w:themeColor="background1" w:themeShade="80"/>
        </w:rPr>
        <w:t>12</w:t>
      </w:r>
      <w:r w:rsidRPr="000D2F3D">
        <w:rPr>
          <w:rFonts w:ascii="Arial" w:hAnsi="Arial" w:cs="Arial"/>
          <w:color w:val="808080" w:themeColor="background1" w:themeShade="80"/>
        </w:rPr>
        <w:fldChar w:fldCharType="end"/>
      </w:r>
      <w:r w:rsidRPr="000D2F3D">
        <w:rPr>
          <w:rFonts w:ascii="Arial" w:hAnsi="Arial" w:cs="Arial"/>
          <w:color w:val="808080" w:themeColor="background1" w:themeShade="80"/>
        </w:rPr>
        <w:t>: Tela de consulta da frequência.</w:t>
      </w:r>
      <w:bookmarkEnd w:id="46"/>
    </w:p>
    <w:p w:rsidR="000D2F3D" w:rsidP="000D2F3D" w:rsidRDefault="00AF74E2" w14:paraId="0B90594C" w14:textId="77777777">
      <w:pPr>
        <w:keepNext/>
        <w:spacing w:line="360" w:lineRule="auto"/>
        <w:ind w:firstLine="709"/>
        <w:jc w:val="center"/>
      </w:pPr>
      <w:r>
        <w:rPr>
          <w:noProof/>
        </w:rPr>
        <w:drawing>
          <wp:inline distT="0" distB="0" distL="0" distR="0" wp14:anchorId="3B908FF5" wp14:editId="6A0CDFE5">
            <wp:extent cx="4460735" cy="25717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662" t="14706" r="13516" b="18823"/>
                    <a:stretch/>
                  </pic:blipFill>
                  <pic:spPr bwMode="auto">
                    <a:xfrm>
                      <a:off x="0" y="0"/>
                      <a:ext cx="4468985" cy="2576506"/>
                    </a:xfrm>
                    <a:prstGeom prst="rect">
                      <a:avLst/>
                    </a:prstGeom>
                    <a:ln>
                      <a:noFill/>
                    </a:ln>
                    <a:extLst>
                      <a:ext uri="{53640926-AAD7-44D8-BBD7-CCE9431645EC}">
                        <a14:shadowObscured xmlns:a14="http://schemas.microsoft.com/office/drawing/2010/main"/>
                      </a:ext>
                    </a:extLst>
                  </pic:spPr>
                </pic:pic>
              </a:graphicData>
            </a:graphic>
          </wp:inline>
        </w:drawing>
      </w:r>
    </w:p>
    <w:p w:rsidRPr="000D2F3D" w:rsidR="00AF74E2" w:rsidP="000D2F3D" w:rsidRDefault="000D2F3D" w14:paraId="626D9B9A" w14:textId="225A6E62">
      <w:pPr>
        <w:pStyle w:val="Caption"/>
        <w:jc w:val="center"/>
        <w:rPr>
          <w:rFonts w:ascii="Arial" w:hAnsi="Arial" w:cs="Arial"/>
          <w:color w:val="808080" w:themeColor="background1" w:themeShade="80"/>
        </w:rPr>
      </w:pPr>
      <w:r w:rsidRPr="000D2F3D">
        <w:rPr>
          <w:rFonts w:ascii="Arial" w:hAnsi="Arial" w:cs="Arial"/>
          <w:color w:val="808080" w:themeColor="background1" w:themeShade="80"/>
        </w:rPr>
        <w:t>Fonte: Autoria própria</w:t>
      </w:r>
      <w:r>
        <w:rPr>
          <w:rFonts w:ascii="Arial" w:hAnsi="Arial" w:cs="Arial"/>
          <w:color w:val="808080" w:themeColor="background1" w:themeShade="80"/>
        </w:rPr>
        <w:t>.</w:t>
      </w:r>
    </w:p>
    <w:p w:rsidR="00AF74E2" w:rsidP="1E6BF4C0" w:rsidRDefault="00AF74E2" w14:paraId="203C9A00" w14:textId="77777777">
      <w:pPr>
        <w:spacing w:line="360" w:lineRule="auto"/>
        <w:ind w:firstLine="709"/>
        <w:jc w:val="both"/>
        <w:rPr>
          <w:rFonts w:ascii="Arial" w:hAnsi="Arial" w:eastAsia="Arial" w:cs="Arial"/>
        </w:rPr>
      </w:pPr>
    </w:p>
    <w:p w:rsidR="4265BDBB" w:rsidP="1E6BF4C0" w:rsidRDefault="2BD28706" w14:paraId="536CC709" w14:textId="6057B80C">
      <w:pPr>
        <w:spacing w:line="360" w:lineRule="auto"/>
        <w:ind w:firstLine="709"/>
        <w:jc w:val="both"/>
        <w:rPr>
          <w:rFonts w:ascii="Arial" w:hAnsi="Arial" w:eastAsia="Arial" w:cs="Arial"/>
        </w:rPr>
      </w:pPr>
      <w:r w:rsidRPr="0779EF16">
        <w:rPr>
          <w:rFonts w:ascii="Arial" w:hAnsi="Arial" w:eastAsia="Arial" w:cs="Arial"/>
        </w:rPr>
        <w:t>A aplicação p</w:t>
      </w:r>
      <w:r w:rsidRPr="0779EF16" w:rsidR="4265BDBB">
        <w:rPr>
          <w:rFonts w:ascii="Arial" w:hAnsi="Arial" w:eastAsia="Arial" w:cs="Arial"/>
        </w:rPr>
        <w:t xml:space="preserve">ossui caixas de busca para visualização de determinada informação guiada a partir das </w:t>
      </w:r>
      <w:proofErr w:type="spellStart"/>
      <w:r w:rsidRPr="0779EF16" w:rsidR="1B709F2C">
        <w:rPr>
          <w:rFonts w:ascii="Arial" w:hAnsi="Arial" w:eastAsia="Arial" w:cs="Arial"/>
          <w:i/>
          <w:iCs/>
        </w:rPr>
        <w:t>c</w:t>
      </w:r>
      <w:r w:rsidRPr="0779EF16" w:rsidR="4265BDBB">
        <w:rPr>
          <w:rFonts w:ascii="Arial" w:hAnsi="Arial" w:eastAsia="Arial" w:cs="Arial"/>
          <w:i/>
          <w:iCs/>
        </w:rPr>
        <w:t>hec</w:t>
      </w:r>
      <w:r w:rsidRPr="0779EF16" w:rsidR="1FB3E4CD">
        <w:rPr>
          <w:rFonts w:ascii="Arial" w:hAnsi="Arial" w:eastAsia="Arial" w:cs="Arial"/>
          <w:i/>
          <w:iCs/>
        </w:rPr>
        <w:t>k</w:t>
      </w:r>
      <w:r w:rsidRPr="0779EF16" w:rsidR="4265BDBB">
        <w:rPr>
          <w:rFonts w:ascii="Arial" w:hAnsi="Arial" w:eastAsia="Arial" w:cs="Arial"/>
          <w:i/>
          <w:iCs/>
        </w:rPr>
        <w:t>box</w:t>
      </w:r>
      <w:r w:rsidRPr="0779EF16" w:rsidR="60236A48">
        <w:rPr>
          <w:rFonts w:ascii="Arial" w:hAnsi="Arial" w:eastAsia="Arial" w:cs="Arial"/>
          <w:i/>
          <w:iCs/>
        </w:rPr>
        <w:t>es</w:t>
      </w:r>
      <w:proofErr w:type="spellEnd"/>
      <w:r w:rsidRPr="0779EF16" w:rsidR="60236A48">
        <w:rPr>
          <w:rFonts w:ascii="Arial" w:hAnsi="Arial" w:eastAsia="Arial" w:cs="Arial"/>
        </w:rPr>
        <w:t xml:space="preserve"> abaixo. Também possibilita </w:t>
      </w:r>
      <w:r w:rsidRPr="0779EF16" w:rsidR="6A035AE9">
        <w:rPr>
          <w:rFonts w:ascii="Arial" w:hAnsi="Arial" w:eastAsia="Arial" w:cs="Arial"/>
        </w:rPr>
        <w:t>a exportação de relatórios completos</w:t>
      </w:r>
      <w:r w:rsidRPr="0779EF16" w:rsidR="396A9D14">
        <w:rPr>
          <w:rFonts w:ascii="Arial" w:hAnsi="Arial" w:eastAsia="Arial" w:cs="Arial"/>
        </w:rPr>
        <w:t xml:space="preserve"> </w:t>
      </w:r>
    </w:p>
    <w:p w:rsidR="00782BD4" w:rsidP="00782BD4" w:rsidRDefault="4F71EF01" w14:paraId="6082D524" w14:textId="69D45442">
      <w:pPr>
        <w:spacing w:line="360" w:lineRule="auto"/>
        <w:ind w:firstLine="709"/>
        <w:jc w:val="both"/>
        <w:rPr>
          <w:rFonts w:ascii="Arial" w:hAnsi="Arial" w:eastAsia="Arial" w:cs="Arial"/>
        </w:rPr>
      </w:pPr>
      <w:r w:rsidRPr="0779EF16">
        <w:rPr>
          <w:rFonts w:ascii="Arial" w:hAnsi="Arial" w:eastAsia="Arial" w:cs="Arial"/>
        </w:rPr>
        <w:t>Para os usuários do tipo consulta a única tela disponível é a frequência</w:t>
      </w:r>
      <w:r w:rsidRPr="0779EF16" w:rsidR="17AF4769">
        <w:rPr>
          <w:rFonts w:ascii="Arial" w:hAnsi="Arial" w:eastAsia="Arial" w:cs="Arial"/>
        </w:rPr>
        <w:t>.</w:t>
      </w:r>
    </w:p>
    <w:p w:rsidR="1E6BF4C0" w:rsidP="00782BD4" w:rsidRDefault="00782BD4" w14:paraId="4BC1EE00" w14:textId="5B1C5F3B">
      <w:pPr>
        <w:rPr>
          <w:rFonts w:ascii="Arial" w:hAnsi="Arial" w:eastAsia="Arial" w:cs="Arial"/>
        </w:rPr>
      </w:pPr>
      <w:r w:rsidRPr="32243543">
        <w:rPr>
          <w:rFonts w:ascii="Arial" w:hAnsi="Arial" w:eastAsia="Arial" w:cs="Arial"/>
        </w:rPr>
        <w:br w:type="page"/>
      </w:r>
    </w:p>
    <w:p w:rsidR="1433B381" w:rsidP="004638B7" w:rsidRDefault="004638B7" w14:paraId="57FAEA3C" w14:textId="32C46545">
      <w:pPr>
        <w:pStyle w:val="NoSpacing"/>
        <w:rPr>
          <w:rFonts w:eastAsia="Arial"/>
        </w:rPr>
      </w:pPr>
      <w:bookmarkStart w:name="_Toc57388886" w:id="47"/>
      <w:bookmarkStart w:name="_Toc57407134" w:id="48"/>
      <w:r w:rsidRPr="50E811FD">
        <w:rPr>
          <w:rFonts w:eastAsia="Arial"/>
        </w:rPr>
        <w:t>FERRAMENTA PARA VERIFICAÇÃO DE PRESENÇA EM PYTHON</w:t>
      </w:r>
      <w:bookmarkEnd w:id="47"/>
      <w:bookmarkEnd w:id="48"/>
    </w:p>
    <w:p w:rsidR="2E05D9FB" w:rsidP="00747E75" w:rsidRDefault="52E8BDD2" w14:paraId="0B926838" w14:textId="39A87EC3">
      <w:pPr>
        <w:pStyle w:val="Estilo1"/>
      </w:pPr>
      <w:bookmarkStart w:name="_Toc57388887" w:id="49"/>
      <w:bookmarkStart w:name="_Toc57407135" w:id="50"/>
      <w:r>
        <w:t>E</w:t>
      </w:r>
      <w:r w:rsidR="29E8F557">
        <w:t>tapas para reconhecimento facial</w:t>
      </w:r>
      <w:bookmarkEnd w:id="49"/>
      <w:bookmarkEnd w:id="50"/>
    </w:p>
    <w:p w:rsidR="29E8F557" w:rsidP="50E811FD" w:rsidRDefault="29E8F557" w14:paraId="4E0510EF" w14:textId="3EDCCFF6">
      <w:pPr>
        <w:spacing w:line="360" w:lineRule="auto"/>
        <w:ind w:firstLine="708"/>
        <w:jc w:val="both"/>
        <w:rPr>
          <w:rFonts w:ascii="Arial" w:hAnsi="Arial" w:cs="Arial"/>
        </w:rPr>
      </w:pPr>
      <w:r w:rsidRPr="0779EF16">
        <w:rPr>
          <w:rFonts w:ascii="Arial" w:hAnsi="Arial" w:cs="Arial"/>
        </w:rPr>
        <w:t>Para realizar o reconhecimento facial é nec</w:t>
      </w:r>
      <w:r w:rsidRPr="0779EF16" w:rsidR="4DC55E55">
        <w:rPr>
          <w:rFonts w:ascii="Arial" w:hAnsi="Arial" w:cs="Arial"/>
        </w:rPr>
        <w:t xml:space="preserve">essário “ensinar” </w:t>
      </w:r>
      <w:r w:rsidRPr="0779EF16" w:rsidR="6445D29D">
        <w:rPr>
          <w:rFonts w:ascii="Arial" w:hAnsi="Arial" w:cs="Arial"/>
        </w:rPr>
        <w:t xml:space="preserve">a </w:t>
      </w:r>
      <w:r w:rsidRPr="0779EF16" w:rsidR="4DC55E55">
        <w:rPr>
          <w:rFonts w:ascii="Arial" w:hAnsi="Arial" w:cs="Arial"/>
        </w:rPr>
        <w:t xml:space="preserve">Inteligência artificial </w:t>
      </w:r>
      <w:r w:rsidRPr="0779EF16" w:rsidR="0C669715">
        <w:rPr>
          <w:rFonts w:ascii="Arial" w:hAnsi="Arial" w:cs="Arial"/>
        </w:rPr>
        <w:t>quais</w:t>
      </w:r>
      <w:r w:rsidRPr="0779EF16" w:rsidR="4DC55E55">
        <w:rPr>
          <w:rFonts w:ascii="Arial" w:hAnsi="Arial" w:cs="Arial"/>
        </w:rPr>
        <w:t xml:space="preserve"> pessoas </w:t>
      </w:r>
      <w:r w:rsidRPr="0779EF16" w:rsidR="64F0D27A">
        <w:rPr>
          <w:rFonts w:ascii="Arial" w:hAnsi="Arial" w:cs="Arial"/>
        </w:rPr>
        <w:t xml:space="preserve">ela </w:t>
      </w:r>
      <w:r w:rsidRPr="0779EF16" w:rsidR="4DC55E55">
        <w:rPr>
          <w:rFonts w:ascii="Arial" w:hAnsi="Arial" w:cs="Arial"/>
        </w:rPr>
        <w:t>deve reconhecer</w:t>
      </w:r>
      <w:r w:rsidRPr="0779EF16" w:rsidR="4F2A60EF">
        <w:rPr>
          <w:rFonts w:ascii="Arial" w:hAnsi="Arial" w:cs="Arial"/>
        </w:rPr>
        <w:t xml:space="preserve">. </w:t>
      </w:r>
      <w:r w:rsidRPr="0779EF16" w:rsidR="2694E4FA">
        <w:rPr>
          <w:rFonts w:ascii="Arial" w:hAnsi="Arial" w:cs="Arial"/>
        </w:rPr>
        <w:t>O algoritmo</w:t>
      </w:r>
      <w:r w:rsidRPr="0779EF16" w:rsidR="4F2A60EF">
        <w:rPr>
          <w:rFonts w:ascii="Arial" w:hAnsi="Arial" w:cs="Arial"/>
        </w:rPr>
        <w:t xml:space="preserve"> passa por três principais etapas: capturar fotos, treinar, e então reconhecer</w:t>
      </w:r>
      <w:r w:rsidRPr="0779EF16" w:rsidR="4DC55E55">
        <w:rPr>
          <w:rFonts w:ascii="Arial" w:hAnsi="Arial" w:cs="Arial"/>
        </w:rPr>
        <w:t xml:space="preserve"> </w:t>
      </w:r>
      <w:r w:rsidRPr="0779EF16" w:rsidR="743E0067">
        <w:rPr>
          <w:rFonts w:ascii="Arial" w:hAnsi="Arial" w:cs="Arial"/>
        </w:rPr>
        <w:t>as pessoas</w:t>
      </w:r>
      <w:r w:rsidRPr="0779EF16" w:rsidR="7EF55424">
        <w:rPr>
          <w:rFonts w:ascii="Arial" w:hAnsi="Arial" w:cs="Arial"/>
        </w:rPr>
        <w:t xml:space="preserve">, o que é chamada de </w:t>
      </w:r>
      <w:proofErr w:type="spellStart"/>
      <w:r w:rsidRPr="0779EF16" w:rsidR="7EF55424">
        <w:rPr>
          <w:rFonts w:ascii="Arial" w:hAnsi="Arial" w:cs="Arial"/>
          <w:i/>
          <w:iCs/>
        </w:rPr>
        <w:t>Machine</w:t>
      </w:r>
      <w:proofErr w:type="spellEnd"/>
      <w:r w:rsidRPr="0779EF16" w:rsidR="7EF55424">
        <w:rPr>
          <w:rFonts w:ascii="Arial" w:hAnsi="Arial" w:cs="Arial"/>
          <w:i/>
          <w:iCs/>
        </w:rPr>
        <w:t xml:space="preserve"> Learning</w:t>
      </w:r>
      <w:r w:rsidRPr="0779EF16" w:rsidR="7EF55424">
        <w:rPr>
          <w:rFonts w:ascii="Arial" w:hAnsi="Arial" w:cs="Arial"/>
        </w:rPr>
        <w:t xml:space="preserve"> (Aprendizado de máquina).</w:t>
      </w:r>
    </w:p>
    <w:p w:rsidRPr="000D2F3D" w:rsidR="000D2F3D" w:rsidP="000D2F3D" w:rsidRDefault="000D2F3D" w14:paraId="7B46DA74" w14:textId="517416AB">
      <w:pPr>
        <w:pStyle w:val="Caption"/>
        <w:jc w:val="center"/>
        <w:rPr>
          <w:rFonts w:ascii="Arial" w:hAnsi="Arial" w:cs="Arial"/>
          <w:color w:val="808080" w:themeColor="background1" w:themeShade="80"/>
        </w:rPr>
      </w:pPr>
      <w:bookmarkStart w:name="_Toc57407195" w:id="51"/>
      <w:r w:rsidRPr="000D2F3D">
        <w:rPr>
          <w:rFonts w:ascii="Arial" w:hAnsi="Arial" w:cs="Arial"/>
          <w:color w:val="808080" w:themeColor="background1" w:themeShade="80"/>
        </w:rPr>
        <w:t xml:space="preserve">Figura </w:t>
      </w:r>
      <w:r w:rsidRPr="000D2F3D">
        <w:rPr>
          <w:rFonts w:ascii="Arial" w:hAnsi="Arial" w:cs="Arial"/>
          <w:color w:val="808080" w:themeColor="background1" w:themeShade="80"/>
        </w:rPr>
        <w:fldChar w:fldCharType="begin"/>
      </w:r>
      <w:r w:rsidRPr="000D2F3D">
        <w:rPr>
          <w:rFonts w:ascii="Arial" w:hAnsi="Arial" w:cs="Arial"/>
          <w:color w:val="808080" w:themeColor="background1" w:themeShade="80"/>
        </w:rPr>
        <w:instrText xml:space="preserve"> SEQ Figura \* ARABIC </w:instrText>
      </w:r>
      <w:r w:rsidRPr="000D2F3D">
        <w:rPr>
          <w:rFonts w:ascii="Arial" w:hAnsi="Arial" w:cs="Arial"/>
          <w:color w:val="808080" w:themeColor="background1" w:themeShade="80"/>
        </w:rPr>
        <w:fldChar w:fldCharType="separate"/>
      </w:r>
      <w:r w:rsidR="005D087A">
        <w:rPr>
          <w:rFonts w:ascii="Arial" w:hAnsi="Arial" w:cs="Arial"/>
          <w:noProof/>
          <w:color w:val="808080" w:themeColor="background1" w:themeShade="80"/>
        </w:rPr>
        <w:t>13</w:t>
      </w:r>
      <w:r w:rsidRPr="000D2F3D">
        <w:rPr>
          <w:rFonts w:ascii="Arial" w:hAnsi="Arial" w:cs="Arial"/>
          <w:color w:val="808080" w:themeColor="background1" w:themeShade="80"/>
        </w:rPr>
        <w:fldChar w:fldCharType="end"/>
      </w:r>
      <w:r w:rsidRPr="000D2F3D">
        <w:rPr>
          <w:rFonts w:ascii="Arial" w:hAnsi="Arial" w:cs="Arial"/>
          <w:color w:val="808080" w:themeColor="background1" w:themeShade="80"/>
        </w:rPr>
        <w:t>: Ícones para ilustração</w:t>
      </w:r>
      <w:r>
        <w:rPr>
          <w:rFonts w:ascii="Arial" w:hAnsi="Arial" w:cs="Arial"/>
          <w:color w:val="808080" w:themeColor="background1" w:themeShade="80"/>
        </w:rPr>
        <w:t>.</w:t>
      </w:r>
      <w:bookmarkEnd w:id="51"/>
    </w:p>
    <w:p w:rsidR="000D2F3D" w:rsidP="000D2F3D" w:rsidRDefault="743E0067" w14:paraId="2670D777" w14:textId="77777777">
      <w:pPr>
        <w:keepNext/>
        <w:spacing w:line="360" w:lineRule="auto"/>
        <w:ind w:firstLine="708"/>
        <w:jc w:val="center"/>
      </w:pPr>
      <w:r w:rsidR="743E0067">
        <w:drawing>
          <wp:inline wp14:editId="5D43CFF6" wp14:anchorId="1629A817">
            <wp:extent cx="3076575" cy="866775"/>
            <wp:effectExtent l="0" t="0" r="0" b="0"/>
            <wp:docPr id="1216929494" name="Imagem 1216929494" title=""/>
            <wp:cNvGraphicFramePr>
              <a:graphicFrameLocks noChangeAspect="1"/>
            </wp:cNvGraphicFramePr>
            <a:graphic>
              <a:graphicData uri="http://schemas.openxmlformats.org/drawingml/2006/picture">
                <pic:pic>
                  <pic:nvPicPr>
                    <pic:cNvPr id="0" name="Imagem 1216929494"/>
                    <pic:cNvPicPr/>
                  </pic:nvPicPr>
                  <pic:blipFill>
                    <a:blip r:embed="Rf7263e135e5447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76575" cy="866775"/>
                    </a:xfrm>
                    <a:prstGeom prst="rect">
                      <a:avLst/>
                    </a:prstGeom>
                  </pic:spPr>
                </pic:pic>
              </a:graphicData>
            </a:graphic>
          </wp:inline>
        </w:drawing>
      </w:r>
    </w:p>
    <w:p w:rsidRPr="000D2F3D" w:rsidR="00433B5A" w:rsidP="000D2F3D" w:rsidRDefault="000D2F3D" w14:paraId="1F8963CD" w14:textId="0ADFFE28">
      <w:pPr>
        <w:pStyle w:val="Caption"/>
        <w:jc w:val="center"/>
        <w:rPr>
          <w:rFonts w:ascii="Arial" w:hAnsi="Arial" w:cs="Arial"/>
          <w:color w:val="808080" w:themeColor="background1" w:themeShade="80"/>
        </w:rPr>
      </w:pPr>
      <w:r w:rsidRPr="000D2F3D">
        <w:rPr>
          <w:rFonts w:ascii="Arial" w:hAnsi="Arial" w:cs="Arial"/>
          <w:color w:val="808080" w:themeColor="background1" w:themeShade="80"/>
        </w:rPr>
        <w:t>Fonte: Autoria própria</w:t>
      </w:r>
      <w:r>
        <w:rPr>
          <w:rFonts w:ascii="Arial" w:hAnsi="Arial" w:cs="Arial"/>
          <w:color w:val="808080" w:themeColor="background1" w:themeShade="80"/>
        </w:rPr>
        <w:t>.</w:t>
      </w:r>
    </w:p>
    <w:p w:rsidR="7655BD6C" w:rsidP="00747E75" w:rsidRDefault="00782BD4" w14:paraId="280FC51E" w14:textId="2E82E5EB">
      <w:pPr>
        <w:pStyle w:val="Estilo1"/>
      </w:pPr>
      <w:bookmarkStart w:name="_Toc57388888" w:id="52"/>
      <w:bookmarkStart w:name="_Toc57407136" w:id="53"/>
      <w:r>
        <w:t>Desenvolvimento do Aplicativo</w:t>
      </w:r>
      <w:bookmarkEnd w:id="52"/>
      <w:bookmarkEnd w:id="53"/>
    </w:p>
    <w:p w:rsidR="2DAC8324" w:rsidP="50E811FD" w:rsidRDefault="2DAC8324" w14:paraId="29B8632A" w14:textId="7C66541B">
      <w:pPr>
        <w:spacing w:line="360" w:lineRule="auto"/>
        <w:ind w:firstLine="708"/>
        <w:jc w:val="both"/>
        <w:rPr>
          <w:rFonts w:ascii="Arial" w:hAnsi="Arial" w:cs="Arial"/>
        </w:rPr>
      </w:pPr>
      <w:r w:rsidRPr="0779EF16">
        <w:rPr>
          <w:rFonts w:ascii="Arial" w:hAnsi="Arial" w:cs="Arial"/>
        </w:rPr>
        <w:t>Antes do aplicativo começar</w:t>
      </w:r>
      <w:r w:rsidRPr="0779EF16" w:rsidR="777A67C2">
        <w:rPr>
          <w:rFonts w:ascii="Arial" w:hAnsi="Arial" w:cs="Arial"/>
        </w:rPr>
        <w:t xml:space="preserve"> a</w:t>
      </w:r>
      <w:r w:rsidRPr="0779EF16">
        <w:rPr>
          <w:rFonts w:ascii="Arial" w:hAnsi="Arial" w:cs="Arial"/>
        </w:rPr>
        <w:t xml:space="preserve"> fazer o reconhecimento facial, é necessário que ele passe pelas etapas mostradas </w:t>
      </w:r>
      <w:r w:rsidRPr="0779EF16" w:rsidR="4F4D5091">
        <w:rPr>
          <w:rFonts w:ascii="Arial" w:hAnsi="Arial" w:cs="Arial"/>
        </w:rPr>
        <w:t>acima</w:t>
      </w:r>
      <w:r w:rsidRPr="0779EF16">
        <w:rPr>
          <w:rFonts w:ascii="Arial" w:hAnsi="Arial" w:cs="Arial"/>
        </w:rPr>
        <w:t xml:space="preserve">, </w:t>
      </w:r>
      <w:r w:rsidRPr="0779EF16" w:rsidR="5DEEF54B">
        <w:rPr>
          <w:rFonts w:ascii="Arial" w:hAnsi="Arial" w:cs="Arial"/>
        </w:rPr>
        <w:t>o ideal</w:t>
      </w:r>
      <w:r w:rsidRPr="0779EF16">
        <w:rPr>
          <w:rFonts w:ascii="Arial" w:hAnsi="Arial" w:cs="Arial"/>
        </w:rPr>
        <w:t xml:space="preserve"> é que antes de começar </w:t>
      </w:r>
      <w:r w:rsidRPr="0779EF16" w:rsidR="4DD885E0">
        <w:rPr>
          <w:rFonts w:ascii="Arial" w:hAnsi="Arial" w:cs="Arial"/>
        </w:rPr>
        <w:t>o ano letivo</w:t>
      </w:r>
      <w:r w:rsidRPr="0779EF16" w:rsidR="49460575">
        <w:rPr>
          <w:rFonts w:ascii="Arial" w:hAnsi="Arial" w:cs="Arial"/>
        </w:rPr>
        <w:t xml:space="preserve">, a escola </w:t>
      </w:r>
      <w:r w:rsidRPr="0779EF16" w:rsidR="3B573653">
        <w:rPr>
          <w:rFonts w:ascii="Arial" w:hAnsi="Arial" w:cs="Arial"/>
        </w:rPr>
        <w:t xml:space="preserve">capture 15 fotos de cada aluno e treine o algoritmo </w:t>
      </w:r>
      <w:r w:rsidRPr="0779EF16" w:rsidR="660EEFEF">
        <w:rPr>
          <w:rFonts w:ascii="Arial" w:hAnsi="Arial" w:cs="Arial"/>
        </w:rPr>
        <w:t>para</w:t>
      </w:r>
      <w:r w:rsidRPr="0779EF16" w:rsidR="3B573653">
        <w:rPr>
          <w:rFonts w:ascii="Arial" w:hAnsi="Arial" w:cs="Arial"/>
        </w:rPr>
        <w:t xml:space="preserve"> reconhecer cada estudante.</w:t>
      </w:r>
    </w:p>
    <w:p w:rsidRPr="000D2F3D" w:rsidR="000D2F3D" w:rsidP="000D2F3D" w:rsidRDefault="000D2F3D" w14:paraId="39D30F9F" w14:textId="71CA2FE6">
      <w:pPr>
        <w:pStyle w:val="Caption"/>
        <w:ind w:firstLine="708"/>
        <w:jc w:val="center"/>
        <w:rPr>
          <w:rFonts w:ascii="Arial" w:hAnsi="Arial" w:cs="Arial"/>
          <w:color w:val="7F7F7F" w:themeColor="text1" w:themeTint="80"/>
        </w:rPr>
      </w:pPr>
      <w:bookmarkStart w:name="_Toc57407196" w:id="54"/>
      <w:r w:rsidRPr="000D2F3D">
        <w:rPr>
          <w:rFonts w:ascii="Arial" w:hAnsi="Arial" w:cs="Arial"/>
          <w:color w:val="7F7F7F" w:themeColor="text1" w:themeTint="80"/>
        </w:rPr>
        <w:t xml:space="preserve">Figura </w:t>
      </w:r>
      <w:r w:rsidRPr="000D2F3D">
        <w:rPr>
          <w:rFonts w:ascii="Arial" w:hAnsi="Arial" w:cs="Arial"/>
          <w:color w:val="7F7F7F" w:themeColor="text1" w:themeTint="80"/>
        </w:rPr>
        <w:fldChar w:fldCharType="begin"/>
      </w:r>
      <w:r w:rsidRPr="000D2F3D">
        <w:rPr>
          <w:rFonts w:ascii="Arial" w:hAnsi="Arial" w:cs="Arial"/>
          <w:color w:val="7F7F7F" w:themeColor="text1" w:themeTint="80"/>
        </w:rPr>
        <w:instrText xml:space="preserve"> SEQ Figura \* ARABIC </w:instrText>
      </w:r>
      <w:r w:rsidRPr="000D2F3D">
        <w:rPr>
          <w:rFonts w:ascii="Arial" w:hAnsi="Arial" w:cs="Arial"/>
          <w:color w:val="7F7F7F" w:themeColor="text1" w:themeTint="80"/>
        </w:rPr>
        <w:fldChar w:fldCharType="separate"/>
      </w:r>
      <w:r w:rsidR="005D087A">
        <w:rPr>
          <w:rFonts w:ascii="Arial" w:hAnsi="Arial" w:cs="Arial"/>
          <w:noProof/>
          <w:color w:val="7F7F7F" w:themeColor="text1" w:themeTint="80"/>
        </w:rPr>
        <w:t>14</w:t>
      </w:r>
      <w:r w:rsidRPr="000D2F3D">
        <w:rPr>
          <w:rFonts w:ascii="Arial" w:hAnsi="Arial" w:cs="Arial"/>
          <w:color w:val="7F7F7F" w:themeColor="text1" w:themeTint="80"/>
        </w:rPr>
        <w:fldChar w:fldCharType="end"/>
      </w:r>
      <w:r w:rsidRPr="000D2F3D">
        <w:rPr>
          <w:rFonts w:ascii="Arial" w:hAnsi="Arial" w:cs="Arial"/>
          <w:color w:val="7F7F7F" w:themeColor="text1" w:themeTint="80"/>
        </w:rPr>
        <w:t>: Print da Tela Inicial</w:t>
      </w:r>
      <w:r w:rsidR="004130BA">
        <w:rPr>
          <w:rFonts w:ascii="Arial" w:hAnsi="Arial" w:cs="Arial"/>
          <w:color w:val="7F7F7F" w:themeColor="text1" w:themeTint="80"/>
        </w:rPr>
        <w:t>.</w:t>
      </w:r>
      <w:bookmarkEnd w:id="54"/>
    </w:p>
    <w:p w:rsidR="000D2F3D" w:rsidP="000D2F3D" w:rsidRDefault="00762B5D" w14:paraId="64F606E1" w14:textId="77777777">
      <w:pPr>
        <w:keepNext/>
        <w:spacing w:line="360" w:lineRule="auto"/>
        <w:ind w:firstLine="708"/>
        <w:jc w:val="center"/>
      </w:pPr>
      <w:r>
        <w:rPr>
          <w:noProof/>
        </w:rPr>
        <w:drawing>
          <wp:inline distT="0" distB="0" distL="0" distR="0" wp14:anchorId="5E36C324" wp14:editId="2D6B9363">
            <wp:extent cx="1836514" cy="19907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102" t="12941" r="70235" b="45294"/>
                    <a:stretch/>
                  </pic:blipFill>
                  <pic:spPr bwMode="auto">
                    <a:xfrm>
                      <a:off x="0" y="0"/>
                      <a:ext cx="1845736" cy="2000722"/>
                    </a:xfrm>
                    <a:prstGeom prst="rect">
                      <a:avLst/>
                    </a:prstGeom>
                    <a:ln>
                      <a:noFill/>
                    </a:ln>
                    <a:extLst>
                      <a:ext uri="{53640926-AAD7-44D8-BBD7-CCE9431645EC}">
                        <a14:shadowObscured xmlns:a14="http://schemas.microsoft.com/office/drawing/2010/main"/>
                      </a:ext>
                    </a:extLst>
                  </pic:spPr>
                </pic:pic>
              </a:graphicData>
            </a:graphic>
          </wp:inline>
        </w:drawing>
      </w:r>
    </w:p>
    <w:p w:rsidRPr="000D2F3D" w:rsidR="00250AAC" w:rsidP="000D2F3D" w:rsidRDefault="000D2F3D" w14:paraId="3411D17F" w14:textId="48710BE6">
      <w:pPr>
        <w:pStyle w:val="Caption"/>
        <w:ind w:firstLine="708"/>
        <w:jc w:val="center"/>
        <w:rPr>
          <w:rFonts w:ascii="Arial" w:hAnsi="Arial" w:cs="Arial"/>
          <w:color w:val="7F7F7F" w:themeColor="text1" w:themeTint="80"/>
        </w:rPr>
      </w:pPr>
      <w:r w:rsidRPr="000D2F3D">
        <w:rPr>
          <w:rFonts w:ascii="Arial" w:hAnsi="Arial" w:cs="Arial"/>
          <w:color w:val="7F7F7F" w:themeColor="text1" w:themeTint="80"/>
        </w:rPr>
        <w:t>Fonte: Autoria própria</w:t>
      </w:r>
      <w:r w:rsidR="004130BA">
        <w:rPr>
          <w:rFonts w:ascii="Arial" w:hAnsi="Arial" w:cs="Arial"/>
          <w:color w:val="7F7F7F" w:themeColor="text1" w:themeTint="80"/>
        </w:rPr>
        <w:t>.</w:t>
      </w:r>
    </w:p>
    <w:p w:rsidR="00782BD4" w:rsidP="00782BD4" w:rsidRDefault="00782BD4" w14:paraId="297C8B4E" w14:textId="77777777">
      <w:pPr>
        <w:spacing w:line="360" w:lineRule="auto"/>
        <w:ind w:firstLine="708"/>
        <w:jc w:val="center"/>
      </w:pPr>
    </w:p>
    <w:p w:rsidRPr="00747E75" w:rsidR="1AAB1F10" w:rsidP="00747E75" w:rsidRDefault="00782BD4" w14:paraId="1ED8A3E3" w14:textId="5D7BC7F3">
      <w:pPr>
        <w:pStyle w:val="Estilo2"/>
      </w:pPr>
      <w:bookmarkStart w:name="_Toc57388889" w:id="55"/>
      <w:bookmarkStart w:name="_Toc57407137" w:id="56"/>
      <w:r>
        <w:t xml:space="preserve">Função </w:t>
      </w:r>
      <w:r w:rsidR="1AAB1F10">
        <w:t>Capturar</w:t>
      </w:r>
      <w:bookmarkEnd w:id="55"/>
      <w:bookmarkEnd w:id="56"/>
    </w:p>
    <w:p w:rsidR="1E4CE006" w:rsidP="50E811FD" w:rsidRDefault="1E4CE006" w14:paraId="4A64750F" w14:textId="6E9A9958">
      <w:pPr>
        <w:spacing w:line="360" w:lineRule="auto"/>
        <w:ind w:firstLine="708"/>
        <w:jc w:val="both"/>
        <w:rPr>
          <w:rFonts w:ascii="Arial" w:hAnsi="Arial" w:cs="Arial"/>
        </w:rPr>
      </w:pPr>
      <w:r w:rsidRPr="0779EF16">
        <w:rPr>
          <w:rFonts w:ascii="Arial" w:hAnsi="Arial" w:cs="Arial"/>
        </w:rPr>
        <w:t>Essa é a primeira etapa</w:t>
      </w:r>
      <w:r w:rsidRPr="0779EF16" w:rsidR="7BB0455A">
        <w:rPr>
          <w:rFonts w:ascii="Arial" w:hAnsi="Arial" w:cs="Arial"/>
        </w:rPr>
        <w:t>,</w:t>
      </w:r>
      <w:r w:rsidRPr="0779EF16">
        <w:rPr>
          <w:rFonts w:ascii="Arial" w:hAnsi="Arial" w:cs="Arial"/>
        </w:rPr>
        <w:t xml:space="preserve"> capturar a foto dos e</w:t>
      </w:r>
      <w:r w:rsidRPr="0779EF16" w:rsidR="53F79C38">
        <w:rPr>
          <w:rFonts w:ascii="Arial" w:hAnsi="Arial" w:cs="Arial"/>
        </w:rPr>
        <w:t>studantes</w:t>
      </w:r>
      <w:r w:rsidRPr="0779EF16" w:rsidR="19E55446">
        <w:rPr>
          <w:rFonts w:ascii="Arial" w:hAnsi="Arial" w:cs="Arial"/>
        </w:rPr>
        <w:t>. Para isso</w:t>
      </w:r>
      <w:r w:rsidRPr="0779EF16" w:rsidR="5D85FFF1">
        <w:rPr>
          <w:rFonts w:ascii="Arial" w:hAnsi="Arial" w:cs="Arial"/>
        </w:rPr>
        <w:t>,</w:t>
      </w:r>
      <w:r w:rsidRPr="0779EF16" w:rsidR="19E55446">
        <w:rPr>
          <w:rFonts w:ascii="Arial" w:hAnsi="Arial" w:cs="Arial"/>
        </w:rPr>
        <w:t xml:space="preserve"> basta clicar em capturar e você será redirecionado a uma tela pedindo que informe o RA do aluno</w:t>
      </w:r>
      <w:r w:rsidRPr="0779EF16" w:rsidR="1DB2CAA4">
        <w:rPr>
          <w:rFonts w:ascii="Arial" w:hAnsi="Arial" w:cs="Arial"/>
        </w:rPr>
        <w:t xml:space="preserve"> (este RA deve estar cadastrado no banco</w:t>
      </w:r>
      <w:r w:rsidRPr="0779EF16" w:rsidR="4B413A32">
        <w:rPr>
          <w:rFonts w:ascii="Arial" w:hAnsi="Arial" w:cs="Arial"/>
        </w:rPr>
        <w:t>,</w:t>
      </w:r>
      <w:r w:rsidRPr="0779EF16" w:rsidR="1DB2CAA4">
        <w:rPr>
          <w:rFonts w:ascii="Arial" w:hAnsi="Arial" w:cs="Arial"/>
        </w:rPr>
        <w:t xml:space="preserve"> </w:t>
      </w:r>
      <w:r w:rsidRPr="0779EF16" w:rsidR="3B15EAC3">
        <w:rPr>
          <w:rFonts w:ascii="Arial" w:hAnsi="Arial" w:cs="Arial"/>
        </w:rPr>
        <w:t>do contrário</w:t>
      </w:r>
      <w:r w:rsidRPr="0779EF16" w:rsidR="1DB2CAA4">
        <w:rPr>
          <w:rFonts w:ascii="Arial" w:hAnsi="Arial" w:cs="Arial"/>
        </w:rPr>
        <w:t xml:space="preserve"> será exibido uma mensagem </w:t>
      </w:r>
      <w:r w:rsidRPr="0779EF16" w:rsidR="483E384D">
        <w:rPr>
          <w:rFonts w:ascii="Arial" w:hAnsi="Arial" w:cs="Arial"/>
        </w:rPr>
        <w:t xml:space="preserve">de </w:t>
      </w:r>
      <w:r w:rsidRPr="0779EF16" w:rsidR="1DB2CAA4">
        <w:rPr>
          <w:rFonts w:ascii="Arial" w:hAnsi="Arial" w:cs="Arial"/>
        </w:rPr>
        <w:t>erro)</w:t>
      </w:r>
      <w:r w:rsidRPr="0779EF16" w:rsidR="0F2AB758">
        <w:rPr>
          <w:rFonts w:ascii="Arial" w:hAnsi="Arial" w:cs="Arial"/>
        </w:rPr>
        <w:t>.</w:t>
      </w:r>
      <w:r w:rsidRPr="0779EF16" w:rsidR="760A3A77">
        <w:rPr>
          <w:rFonts w:ascii="Arial" w:hAnsi="Arial" w:cs="Arial"/>
        </w:rPr>
        <w:t xml:space="preserve"> </w:t>
      </w:r>
      <w:r w:rsidRPr="0779EF16" w:rsidR="6EE2AD0E">
        <w:rPr>
          <w:rFonts w:ascii="Arial" w:hAnsi="Arial" w:cs="Arial"/>
        </w:rPr>
        <w:t xml:space="preserve"> </w:t>
      </w:r>
    </w:p>
    <w:p w:rsidRPr="004130BA" w:rsidR="004130BA" w:rsidP="004130BA" w:rsidRDefault="004130BA" w14:paraId="7C60E321" w14:textId="2F411C56">
      <w:pPr>
        <w:pStyle w:val="Caption"/>
        <w:ind w:firstLine="708"/>
        <w:jc w:val="center"/>
        <w:rPr>
          <w:rFonts w:ascii="Arial" w:hAnsi="Arial" w:cs="Arial"/>
          <w:color w:val="7F7F7F" w:themeColor="text1" w:themeTint="80"/>
        </w:rPr>
      </w:pPr>
      <w:bookmarkStart w:name="_Toc57407197" w:id="57"/>
      <w:r w:rsidRPr="004130BA">
        <w:rPr>
          <w:rFonts w:ascii="Arial" w:hAnsi="Arial" w:cs="Arial"/>
          <w:color w:val="7F7F7F" w:themeColor="text1" w:themeTint="80"/>
        </w:rPr>
        <w:t xml:space="preserve">Figura </w:t>
      </w:r>
      <w:r w:rsidRPr="004130BA">
        <w:rPr>
          <w:rFonts w:ascii="Arial" w:hAnsi="Arial" w:cs="Arial"/>
          <w:color w:val="7F7F7F" w:themeColor="text1" w:themeTint="80"/>
        </w:rPr>
        <w:fldChar w:fldCharType="begin"/>
      </w:r>
      <w:r w:rsidRPr="004130BA">
        <w:rPr>
          <w:rFonts w:ascii="Arial" w:hAnsi="Arial" w:cs="Arial"/>
          <w:color w:val="7F7F7F" w:themeColor="text1" w:themeTint="80"/>
        </w:rPr>
        <w:instrText xml:space="preserve"> SEQ Figura \* ARABIC </w:instrText>
      </w:r>
      <w:r w:rsidRPr="004130BA">
        <w:rPr>
          <w:rFonts w:ascii="Arial" w:hAnsi="Arial" w:cs="Arial"/>
          <w:color w:val="7F7F7F" w:themeColor="text1" w:themeTint="80"/>
        </w:rPr>
        <w:fldChar w:fldCharType="separate"/>
      </w:r>
      <w:r w:rsidR="005D087A">
        <w:rPr>
          <w:rFonts w:ascii="Arial" w:hAnsi="Arial" w:cs="Arial"/>
          <w:noProof/>
          <w:color w:val="7F7F7F" w:themeColor="text1" w:themeTint="80"/>
        </w:rPr>
        <w:t>15</w:t>
      </w:r>
      <w:r w:rsidRPr="004130BA">
        <w:rPr>
          <w:rFonts w:ascii="Arial" w:hAnsi="Arial" w:cs="Arial"/>
          <w:color w:val="7F7F7F" w:themeColor="text1" w:themeTint="80"/>
        </w:rPr>
        <w:fldChar w:fldCharType="end"/>
      </w:r>
      <w:r w:rsidRPr="004130BA">
        <w:rPr>
          <w:rFonts w:ascii="Arial" w:hAnsi="Arial" w:cs="Arial"/>
          <w:color w:val="7F7F7F" w:themeColor="text1" w:themeTint="80"/>
        </w:rPr>
        <w:t>: Print da Tela de Iniciar Captura.</w:t>
      </w:r>
      <w:bookmarkEnd w:id="57"/>
    </w:p>
    <w:p w:rsidR="004130BA" w:rsidP="004130BA" w:rsidRDefault="00250AAC" w14:paraId="51B7E184" w14:textId="77777777">
      <w:pPr>
        <w:keepNext/>
        <w:spacing w:line="360" w:lineRule="auto"/>
        <w:ind w:firstLine="708"/>
        <w:jc w:val="center"/>
      </w:pPr>
      <w:r>
        <w:rPr>
          <w:noProof/>
        </w:rPr>
        <w:drawing>
          <wp:inline distT="0" distB="0" distL="0" distR="0" wp14:anchorId="5F957C94" wp14:editId="6A970A36">
            <wp:extent cx="1962785" cy="2190447"/>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132" t="12941" r="70235" b="44118"/>
                    <a:stretch/>
                  </pic:blipFill>
                  <pic:spPr bwMode="auto">
                    <a:xfrm>
                      <a:off x="0" y="0"/>
                      <a:ext cx="1976798" cy="2206085"/>
                    </a:xfrm>
                    <a:prstGeom prst="rect">
                      <a:avLst/>
                    </a:prstGeom>
                    <a:ln>
                      <a:noFill/>
                    </a:ln>
                    <a:extLst>
                      <a:ext uri="{53640926-AAD7-44D8-BBD7-CCE9431645EC}">
                        <a14:shadowObscured xmlns:a14="http://schemas.microsoft.com/office/drawing/2010/main"/>
                      </a:ext>
                    </a:extLst>
                  </pic:spPr>
                </pic:pic>
              </a:graphicData>
            </a:graphic>
          </wp:inline>
        </w:drawing>
      </w:r>
    </w:p>
    <w:p w:rsidRPr="004130BA" w:rsidR="00250AAC" w:rsidP="004130BA" w:rsidRDefault="004130BA" w14:paraId="304312F8" w14:textId="61279E37">
      <w:pPr>
        <w:pStyle w:val="Caption"/>
        <w:ind w:firstLine="708"/>
        <w:jc w:val="center"/>
        <w:rPr>
          <w:rFonts w:ascii="Arial" w:hAnsi="Arial" w:cs="Arial"/>
          <w:color w:val="7F7F7F" w:themeColor="text1" w:themeTint="80"/>
        </w:rPr>
      </w:pPr>
      <w:r w:rsidRPr="004130BA">
        <w:rPr>
          <w:rFonts w:ascii="Arial" w:hAnsi="Arial" w:cs="Arial"/>
          <w:color w:val="7F7F7F" w:themeColor="text1" w:themeTint="80"/>
        </w:rPr>
        <w:t>Fonte: Autoria própria</w:t>
      </w:r>
      <w:r>
        <w:rPr>
          <w:rFonts w:ascii="Arial" w:hAnsi="Arial" w:cs="Arial"/>
          <w:color w:val="7F7F7F" w:themeColor="text1" w:themeTint="80"/>
        </w:rPr>
        <w:t>.</w:t>
      </w:r>
    </w:p>
    <w:p w:rsidR="00250AAC" w:rsidP="00250AAC" w:rsidRDefault="00250AAC" w14:paraId="6E3429A2" w14:textId="622E19C5"/>
    <w:p w:rsidRPr="004130BA" w:rsidR="004130BA" w:rsidP="004130BA" w:rsidRDefault="004130BA" w14:paraId="74B86451" w14:textId="691477D4">
      <w:pPr>
        <w:pStyle w:val="Caption"/>
        <w:ind w:firstLine="708"/>
        <w:jc w:val="center"/>
        <w:rPr>
          <w:rFonts w:ascii="Arial" w:hAnsi="Arial" w:cs="Arial"/>
          <w:color w:val="7F7F7F" w:themeColor="text1" w:themeTint="80"/>
        </w:rPr>
      </w:pPr>
      <w:bookmarkStart w:name="_Toc57407198" w:id="58"/>
      <w:r w:rsidRPr="004130BA">
        <w:rPr>
          <w:rFonts w:ascii="Arial" w:hAnsi="Arial" w:cs="Arial"/>
          <w:color w:val="7F7F7F" w:themeColor="text1" w:themeTint="80"/>
        </w:rPr>
        <w:t xml:space="preserve">Figura </w:t>
      </w:r>
      <w:r w:rsidRPr="004130BA">
        <w:rPr>
          <w:rFonts w:ascii="Arial" w:hAnsi="Arial" w:cs="Arial"/>
          <w:color w:val="7F7F7F" w:themeColor="text1" w:themeTint="80"/>
        </w:rPr>
        <w:fldChar w:fldCharType="begin"/>
      </w:r>
      <w:r w:rsidRPr="004130BA">
        <w:rPr>
          <w:rFonts w:ascii="Arial" w:hAnsi="Arial" w:cs="Arial"/>
          <w:color w:val="7F7F7F" w:themeColor="text1" w:themeTint="80"/>
        </w:rPr>
        <w:instrText xml:space="preserve"> SEQ Figura \* ARABIC </w:instrText>
      </w:r>
      <w:r w:rsidRPr="004130BA">
        <w:rPr>
          <w:rFonts w:ascii="Arial" w:hAnsi="Arial" w:cs="Arial"/>
          <w:color w:val="7F7F7F" w:themeColor="text1" w:themeTint="80"/>
        </w:rPr>
        <w:fldChar w:fldCharType="separate"/>
      </w:r>
      <w:r w:rsidR="005D087A">
        <w:rPr>
          <w:rFonts w:ascii="Arial" w:hAnsi="Arial" w:cs="Arial"/>
          <w:noProof/>
          <w:color w:val="7F7F7F" w:themeColor="text1" w:themeTint="80"/>
        </w:rPr>
        <w:t>16</w:t>
      </w:r>
      <w:r w:rsidRPr="004130BA">
        <w:rPr>
          <w:rFonts w:ascii="Arial" w:hAnsi="Arial" w:cs="Arial"/>
          <w:color w:val="7F7F7F" w:themeColor="text1" w:themeTint="80"/>
        </w:rPr>
        <w:fldChar w:fldCharType="end"/>
      </w:r>
      <w:r w:rsidRPr="004130BA">
        <w:rPr>
          <w:rFonts w:ascii="Arial" w:hAnsi="Arial" w:cs="Arial"/>
          <w:color w:val="7F7F7F" w:themeColor="text1" w:themeTint="80"/>
        </w:rPr>
        <w:t>: Print da tela de erro.</w:t>
      </w:r>
      <w:bookmarkEnd w:id="58"/>
    </w:p>
    <w:p w:rsidR="004130BA" w:rsidP="004130BA" w:rsidRDefault="00250AAC" w14:paraId="145A226F" w14:textId="77777777">
      <w:pPr>
        <w:keepNext/>
        <w:jc w:val="center"/>
      </w:pPr>
      <w:r>
        <w:rPr>
          <w:noProof/>
        </w:rPr>
        <w:drawing>
          <wp:inline distT="0" distB="0" distL="0" distR="0" wp14:anchorId="00CA2950" wp14:editId="5C732BC8">
            <wp:extent cx="3181350" cy="228563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631" t="24117" r="40304" b="32353"/>
                    <a:stretch/>
                  </pic:blipFill>
                  <pic:spPr bwMode="auto">
                    <a:xfrm>
                      <a:off x="0" y="0"/>
                      <a:ext cx="3202522" cy="2300841"/>
                    </a:xfrm>
                    <a:prstGeom prst="rect">
                      <a:avLst/>
                    </a:prstGeom>
                    <a:ln>
                      <a:noFill/>
                    </a:ln>
                    <a:extLst>
                      <a:ext uri="{53640926-AAD7-44D8-BBD7-CCE9431645EC}">
                        <a14:shadowObscured xmlns:a14="http://schemas.microsoft.com/office/drawing/2010/main"/>
                      </a:ext>
                    </a:extLst>
                  </pic:spPr>
                </pic:pic>
              </a:graphicData>
            </a:graphic>
          </wp:inline>
        </w:drawing>
      </w:r>
    </w:p>
    <w:p w:rsidRPr="004130BA" w:rsidR="00250AAC" w:rsidP="004130BA" w:rsidRDefault="004130BA" w14:paraId="2FC70933" w14:textId="0EB1FF0F">
      <w:pPr>
        <w:pStyle w:val="Caption"/>
        <w:ind w:firstLine="708"/>
        <w:jc w:val="center"/>
        <w:rPr>
          <w:rFonts w:ascii="Arial" w:hAnsi="Arial" w:cs="Arial"/>
          <w:color w:val="7F7F7F" w:themeColor="text1" w:themeTint="80"/>
        </w:rPr>
      </w:pPr>
      <w:r w:rsidRPr="004130BA">
        <w:rPr>
          <w:rFonts w:ascii="Arial" w:hAnsi="Arial" w:cs="Arial"/>
          <w:color w:val="7F7F7F" w:themeColor="text1" w:themeTint="80"/>
        </w:rPr>
        <w:t>Fonte: Autoria própria</w:t>
      </w:r>
      <w:r>
        <w:rPr>
          <w:rFonts w:ascii="Arial" w:hAnsi="Arial" w:cs="Arial"/>
          <w:color w:val="7F7F7F" w:themeColor="text1" w:themeTint="80"/>
        </w:rPr>
        <w:t>.</w:t>
      </w:r>
    </w:p>
    <w:p w:rsidR="7ECEC04B" w:rsidP="004130BA" w:rsidRDefault="00782BD4" w14:paraId="2793E3EE" w14:textId="6520A411">
      <w:pPr>
        <w:spacing w:line="360" w:lineRule="auto"/>
        <w:ind w:firstLine="708"/>
      </w:pPr>
      <w:r>
        <w:tab/>
      </w:r>
    </w:p>
    <w:p w:rsidR="6CA00B7A" w:rsidP="0896AD84" w:rsidRDefault="6CA00B7A" w14:paraId="3A7EFACD" w14:textId="4C88BC40">
      <w:pPr>
        <w:spacing w:line="360" w:lineRule="auto"/>
        <w:ind w:firstLine="708"/>
        <w:jc w:val="both"/>
        <w:rPr>
          <w:rFonts w:ascii="Arial" w:hAnsi="Arial" w:eastAsia="Arial" w:cs="Arial"/>
        </w:rPr>
      </w:pPr>
      <w:r w:rsidRPr="0896AD84">
        <w:rPr>
          <w:rFonts w:ascii="Arial" w:hAnsi="Arial" w:eastAsia="Arial" w:cs="Arial"/>
        </w:rPr>
        <w:t xml:space="preserve">Após informar o RA, </w:t>
      </w:r>
      <w:r w:rsidRPr="0896AD84" w:rsidR="5B7BD9BF">
        <w:rPr>
          <w:rFonts w:ascii="Arial" w:hAnsi="Arial" w:eastAsia="Arial" w:cs="Arial"/>
        </w:rPr>
        <w:t>você pode capturar ou importar as fotos</w:t>
      </w:r>
      <w:r w:rsidRPr="0896AD84" w:rsidR="02E6BBAB">
        <w:rPr>
          <w:rFonts w:ascii="Arial" w:hAnsi="Arial" w:eastAsia="Arial" w:cs="Arial"/>
        </w:rPr>
        <w:t xml:space="preserve">, em ambos os casos </w:t>
      </w:r>
      <w:r w:rsidRPr="0896AD84" w:rsidR="1D7DF10C">
        <w:rPr>
          <w:rFonts w:ascii="Arial" w:hAnsi="Arial" w:eastAsia="Arial" w:cs="Arial"/>
        </w:rPr>
        <w:t>o aplicativo</w:t>
      </w:r>
      <w:r w:rsidRPr="0896AD84" w:rsidR="02E6BBAB">
        <w:rPr>
          <w:rFonts w:ascii="Arial" w:hAnsi="Arial" w:eastAsia="Arial" w:cs="Arial"/>
        </w:rPr>
        <w:t xml:space="preserve"> detecta o rosto e o olho da pessoa, </w:t>
      </w:r>
      <w:r w:rsidRPr="0896AD84" w:rsidR="58B3909B">
        <w:rPr>
          <w:rFonts w:ascii="Arial" w:hAnsi="Arial" w:eastAsia="Arial" w:cs="Arial"/>
        </w:rPr>
        <w:t>e então transforma</w:t>
      </w:r>
      <w:r w:rsidRPr="0896AD84" w:rsidR="3677E9AA">
        <w:rPr>
          <w:rFonts w:ascii="Arial" w:hAnsi="Arial" w:eastAsia="Arial" w:cs="Arial"/>
        </w:rPr>
        <w:t xml:space="preserve"> a imagem da face detectada</w:t>
      </w:r>
      <w:r w:rsidRPr="0896AD84" w:rsidR="58B3909B">
        <w:rPr>
          <w:rFonts w:ascii="Arial" w:hAnsi="Arial" w:eastAsia="Arial" w:cs="Arial"/>
        </w:rPr>
        <w:t xml:space="preserve"> em escala de cinza e salva </w:t>
      </w:r>
      <w:r w:rsidR="00CE7CEA">
        <w:rPr>
          <w:rFonts w:ascii="Arial" w:hAnsi="Arial" w:eastAsia="Arial" w:cs="Arial"/>
        </w:rPr>
        <w:t>no</w:t>
      </w:r>
      <w:r w:rsidRPr="0896AD84" w:rsidR="25380509">
        <w:rPr>
          <w:rFonts w:ascii="Arial" w:hAnsi="Arial" w:eastAsia="Arial" w:cs="Arial"/>
        </w:rPr>
        <w:t xml:space="preserve"> diretório</w:t>
      </w:r>
      <w:r w:rsidR="00CE7CEA">
        <w:rPr>
          <w:rFonts w:ascii="Arial" w:hAnsi="Arial" w:eastAsia="Arial" w:cs="Arial"/>
        </w:rPr>
        <w:t xml:space="preserve"> fixo</w:t>
      </w:r>
      <w:r w:rsidRPr="0896AD84" w:rsidR="0241961A">
        <w:rPr>
          <w:rFonts w:ascii="Arial" w:hAnsi="Arial" w:eastAsia="Arial" w:cs="Arial"/>
        </w:rPr>
        <w:t xml:space="preserve"> </w:t>
      </w:r>
      <w:r w:rsidRPr="0896AD84" w:rsidR="02369305">
        <w:rPr>
          <w:rFonts w:ascii="Arial" w:hAnsi="Arial" w:eastAsia="Arial" w:cs="Arial"/>
        </w:rPr>
        <w:t>“</w:t>
      </w:r>
      <w:r w:rsidRPr="0896AD84" w:rsidR="54D4F0A2">
        <w:rPr>
          <w:rFonts w:ascii="Arial" w:hAnsi="Arial" w:eastAsia="Arial" w:cs="Arial"/>
        </w:rPr>
        <w:t>C:\</w:t>
      </w:r>
      <w:proofErr w:type="spellStart"/>
      <w:r w:rsidRPr="0896AD84" w:rsidR="54D4F0A2">
        <w:rPr>
          <w:rFonts w:ascii="Arial" w:hAnsi="Arial" w:eastAsia="Arial" w:cs="Arial"/>
        </w:rPr>
        <w:t>cpdb</w:t>
      </w:r>
      <w:proofErr w:type="spellEnd"/>
      <w:r w:rsidRPr="0896AD84" w:rsidR="54D4F0A2">
        <w:rPr>
          <w:rFonts w:ascii="Arial" w:hAnsi="Arial" w:eastAsia="Arial" w:cs="Arial"/>
        </w:rPr>
        <w:t>\fotos”</w:t>
      </w:r>
      <w:r w:rsidRPr="0896AD84" w:rsidR="7405927F">
        <w:rPr>
          <w:rFonts w:ascii="Arial" w:hAnsi="Arial" w:eastAsia="Arial" w:cs="Arial"/>
        </w:rPr>
        <w:t xml:space="preserve"> com o RA do aluno seguido de um “_” e o número da foto</w:t>
      </w:r>
      <w:r w:rsidRPr="0896AD84" w:rsidR="5B7BD9BF">
        <w:rPr>
          <w:rFonts w:ascii="Arial" w:hAnsi="Arial" w:eastAsia="Arial" w:cs="Arial"/>
        </w:rPr>
        <w:t>.</w:t>
      </w:r>
    </w:p>
    <w:p w:rsidRPr="004130BA" w:rsidR="004130BA" w:rsidP="004130BA" w:rsidRDefault="004130BA" w14:paraId="3796B7F3" w14:textId="37ACE144">
      <w:pPr>
        <w:pStyle w:val="Caption"/>
        <w:ind w:firstLine="708"/>
        <w:jc w:val="center"/>
        <w:rPr>
          <w:rFonts w:ascii="Arial" w:hAnsi="Arial" w:cs="Arial"/>
          <w:color w:val="7F7F7F" w:themeColor="text1" w:themeTint="80"/>
        </w:rPr>
      </w:pPr>
      <w:bookmarkStart w:name="_Toc57407199" w:id="59"/>
      <w:r w:rsidRPr="004130BA">
        <w:rPr>
          <w:rFonts w:ascii="Arial" w:hAnsi="Arial" w:cs="Arial"/>
          <w:color w:val="7F7F7F" w:themeColor="text1" w:themeTint="80"/>
        </w:rPr>
        <w:t xml:space="preserve">Figura </w:t>
      </w:r>
      <w:r w:rsidRPr="004130BA">
        <w:rPr>
          <w:rFonts w:ascii="Arial" w:hAnsi="Arial" w:cs="Arial"/>
          <w:color w:val="7F7F7F" w:themeColor="text1" w:themeTint="80"/>
        </w:rPr>
        <w:fldChar w:fldCharType="begin"/>
      </w:r>
      <w:r w:rsidRPr="004130BA">
        <w:rPr>
          <w:rFonts w:ascii="Arial" w:hAnsi="Arial" w:cs="Arial"/>
          <w:color w:val="7F7F7F" w:themeColor="text1" w:themeTint="80"/>
        </w:rPr>
        <w:instrText xml:space="preserve"> SEQ Figura \* ARABIC </w:instrText>
      </w:r>
      <w:r w:rsidRPr="004130BA">
        <w:rPr>
          <w:rFonts w:ascii="Arial" w:hAnsi="Arial" w:cs="Arial"/>
          <w:color w:val="7F7F7F" w:themeColor="text1" w:themeTint="80"/>
        </w:rPr>
        <w:fldChar w:fldCharType="separate"/>
      </w:r>
      <w:r w:rsidR="005D087A">
        <w:rPr>
          <w:rFonts w:ascii="Arial" w:hAnsi="Arial" w:cs="Arial"/>
          <w:noProof/>
          <w:color w:val="7F7F7F" w:themeColor="text1" w:themeTint="80"/>
        </w:rPr>
        <w:t>17</w:t>
      </w:r>
      <w:r w:rsidRPr="004130BA">
        <w:rPr>
          <w:rFonts w:ascii="Arial" w:hAnsi="Arial" w:cs="Arial"/>
          <w:color w:val="7F7F7F" w:themeColor="text1" w:themeTint="80"/>
        </w:rPr>
        <w:fldChar w:fldCharType="end"/>
      </w:r>
      <w:r w:rsidRPr="004130BA">
        <w:rPr>
          <w:rFonts w:ascii="Arial" w:hAnsi="Arial" w:cs="Arial"/>
          <w:color w:val="7F7F7F" w:themeColor="text1" w:themeTint="80"/>
        </w:rPr>
        <w:t>: Pasta com fotos dos membros do projeto para exemplo.</w:t>
      </w:r>
      <w:bookmarkEnd w:id="59"/>
    </w:p>
    <w:p w:rsidR="004130BA" w:rsidP="004130BA" w:rsidRDefault="223CAD2B" w14:paraId="300C8C0E" w14:textId="77777777">
      <w:pPr>
        <w:keepNext/>
        <w:spacing w:line="360" w:lineRule="auto"/>
        <w:ind w:firstLine="708"/>
        <w:jc w:val="center"/>
      </w:pPr>
      <w:r>
        <w:rPr>
          <w:noProof/>
        </w:rPr>
        <w:drawing>
          <wp:inline distT="0" distB="0" distL="0" distR="0" wp14:anchorId="75597C63" wp14:editId="14C5FC34">
            <wp:extent cx="4885494" cy="2790825"/>
            <wp:effectExtent l="0" t="0" r="0" b="0"/>
            <wp:docPr id="592862094" name="Imagem 59286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13081" t="6491" r="1965" b="7043"/>
                    <a:stretch/>
                  </pic:blipFill>
                  <pic:spPr bwMode="auto">
                    <a:xfrm>
                      <a:off x="0" y="0"/>
                      <a:ext cx="4887483" cy="2791961"/>
                    </a:xfrm>
                    <a:prstGeom prst="rect">
                      <a:avLst/>
                    </a:prstGeom>
                    <a:ln>
                      <a:noFill/>
                    </a:ln>
                    <a:extLst>
                      <a:ext uri="{53640926-AAD7-44D8-BBD7-CCE9431645EC}">
                        <a14:shadowObscured xmlns:a14="http://schemas.microsoft.com/office/drawing/2010/main"/>
                      </a:ext>
                    </a:extLst>
                  </pic:spPr>
                </pic:pic>
              </a:graphicData>
            </a:graphic>
          </wp:inline>
        </w:drawing>
      </w:r>
    </w:p>
    <w:p w:rsidRPr="004130BA" w:rsidR="00250AAC" w:rsidP="004130BA" w:rsidRDefault="004130BA" w14:paraId="0D026EDE" w14:textId="67009080">
      <w:pPr>
        <w:pStyle w:val="Caption"/>
        <w:ind w:firstLine="708"/>
        <w:jc w:val="center"/>
        <w:rPr>
          <w:rFonts w:ascii="Arial" w:hAnsi="Arial" w:cs="Arial"/>
          <w:color w:val="7F7F7F" w:themeColor="text1" w:themeTint="80"/>
        </w:rPr>
      </w:pPr>
      <w:r w:rsidRPr="004130BA">
        <w:rPr>
          <w:rFonts w:ascii="Arial" w:hAnsi="Arial" w:cs="Arial"/>
          <w:color w:val="7F7F7F" w:themeColor="text1" w:themeTint="80"/>
        </w:rPr>
        <w:t>Fonte: Autoria própria</w:t>
      </w:r>
      <w:r>
        <w:rPr>
          <w:rFonts w:ascii="Arial" w:hAnsi="Arial" w:cs="Arial"/>
          <w:color w:val="7F7F7F" w:themeColor="text1" w:themeTint="80"/>
        </w:rPr>
        <w:t>.</w:t>
      </w:r>
    </w:p>
    <w:p w:rsidRPr="00250AAC" w:rsidR="00250AAC" w:rsidP="00250AAC" w:rsidRDefault="00250AAC" w14:paraId="7855C351" w14:textId="77777777"/>
    <w:p w:rsidR="5B7BD9BF" w:rsidP="50E811FD" w:rsidRDefault="5B7BD9BF" w14:paraId="510ED7F1" w14:textId="4A3193D6">
      <w:pPr>
        <w:spacing w:line="360" w:lineRule="auto"/>
        <w:ind w:firstLine="708"/>
        <w:jc w:val="both"/>
        <w:rPr>
          <w:rFonts w:ascii="Arial" w:hAnsi="Arial" w:eastAsia="Arial" w:cs="Arial"/>
        </w:rPr>
      </w:pPr>
      <w:r w:rsidRPr="0779EF16">
        <w:rPr>
          <w:rFonts w:ascii="Arial" w:hAnsi="Arial" w:eastAsia="Arial" w:cs="Arial"/>
        </w:rPr>
        <w:t xml:space="preserve"> </w:t>
      </w:r>
      <w:r w:rsidRPr="0779EF16" w:rsidR="4039BD9A">
        <w:rPr>
          <w:rFonts w:ascii="Arial" w:hAnsi="Arial" w:eastAsia="Arial" w:cs="Arial"/>
        </w:rPr>
        <w:t xml:space="preserve">A opção de capturar abre a imagem da webcam e permite que as </w:t>
      </w:r>
      <w:r w:rsidRPr="0779EF16" w:rsidR="208BA886">
        <w:rPr>
          <w:rFonts w:ascii="Arial" w:hAnsi="Arial" w:eastAsia="Arial" w:cs="Arial"/>
        </w:rPr>
        <w:t>fotos sejam tiradas na hora</w:t>
      </w:r>
      <w:r w:rsidRPr="0779EF16" w:rsidR="6B38BF0E">
        <w:rPr>
          <w:rFonts w:ascii="Arial" w:hAnsi="Arial" w:eastAsia="Arial" w:cs="Arial"/>
        </w:rPr>
        <w:t xml:space="preserve"> </w:t>
      </w:r>
      <w:r w:rsidRPr="0779EF16" w:rsidR="208BA886">
        <w:rPr>
          <w:rFonts w:ascii="Arial" w:hAnsi="Arial" w:eastAsia="Arial" w:cs="Arial"/>
        </w:rPr>
        <w:t>ao pressionar a tecla “q”</w:t>
      </w:r>
      <w:r w:rsidRPr="0779EF16" w:rsidR="3A25BF92">
        <w:rPr>
          <w:rFonts w:ascii="Arial" w:hAnsi="Arial" w:eastAsia="Arial" w:cs="Arial"/>
        </w:rPr>
        <w:t>.</w:t>
      </w:r>
      <w:r w:rsidRPr="0779EF16" w:rsidR="11EF420B">
        <w:rPr>
          <w:rFonts w:ascii="Arial" w:hAnsi="Arial" w:eastAsia="Arial" w:cs="Arial"/>
        </w:rPr>
        <w:t xml:space="preserve"> </w:t>
      </w:r>
      <w:r w:rsidRPr="0779EF16" w:rsidR="1C5B4EB7">
        <w:rPr>
          <w:rFonts w:ascii="Arial" w:hAnsi="Arial" w:eastAsia="Arial" w:cs="Arial"/>
        </w:rPr>
        <w:t>N</w:t>
      </w:r>
      <w:r w:rsidRPr="0779EF16" w:rsidR="11EF420B">
        <w:rPr>
          <w:rFonts w:ascii="Arial" w:hAnsi="Arial" w:eastAsia="Arial" w:cs="Arial"/>
        </w:rPr>
        <w:t>o canto superior esquerdo mostra o número de fotos tiradas.</w:t>
      </w:r>
    </w:p>
    <w:p w:rsidRPr="004130BA" w:rsidR="004130BA" w:rsidP="004130BA" w:rsidRDefault="004130BA" w14:paraId="51069677" w14:textId="3F7B7E93">
      <w:pPr>
        <w:pStyle w:val="Caption"/>
        <w:ind w:firstLine="708"/>
        <w:jc w:val="center"/>
        <w:rPr>
          <w:rFonts w:ascii="Arial" w:hAnsi="Arial" w:cs="Arial"/>
          <w:color w:val="7F7F7F" w:themeColor="text1" w:themeTint="80"/>
        </w:rPr>
      </w:pPr>
    </w:p>
    <w:p w:rsidRPr="004130BA" w:rsidR="004130BA" w:rsidP="004130BA" w:rsidRDefault="004130BA" w14:paraId="04C73CA9" w14:textId="23CF6069">
      <w:pPr>
        <w:pStyle w:val="Caption"/>
        <w:ind w:firstLine="708"/>
        <w:jc w:val="center"/>
        <w:rPr>
          <w:rFonts w:ascii="Arial" w:hAnsi="Arial" w:cs="Arial"/>
          <w:color w:val="7F7F7F" w:themeColor="text1" w:themeTint="80"/>
        </w:rPr>
      </w:pPr>
      <w:bookmarkStart w:name="_Toc57407200" w:id="60"/>
      <w:r w:rsidRPr="004130BA">
        <w:rPr>
          <w:rFonts w:ascii="Arial" w:hAnsi="Arial" w:cs="Arial"/>
          <w:color w:val="7F7F7F" w:themeColor="text1" w:themeTint="80"/>
        </w:rPr>
        <w:t xml:space="preserve">Figura </w:t>
      </w:r>
      <w:r w:rsidRPr="004130BA">
        <w:rPr>
          <w:rFonts w:ascii="Arial" w:hAnsi="Arial" w:cs="Arial"/>
          <w:color w:val="7F7F7F" w:themeColor="text1" w:themeTint="80"/>
        </w:rPr>
        <w:fldChar w:fldCharType="begin"/>
      </w:r>
      <w:r w:rsidRPr="004130BA">
        <w:rPr>
          <w:rFonts w:ascii="Arial" w:hAnsi="Arial" w:cs="Arial"/>
          <w:color w:val="7F7F7F" w:themeColor="text1" w:themeTint="80"/>
        </w:rPr>
        <w:instrText xml:space="preserve"> SEQ Figura \* ARABIC </w:instrText>
      </w:r>
      <w:r w:rsidRPr="004130BA">
        <w:rPr>
          <w:rFonts w:ascii="Arial" w:hAnsi="Arial" w:cs="Arial"/>
          <w:color w:val="7F7F7F" w:themeColor="text1" w:themeTint="80"/>
        </w:rPr>
        <w:fldChar w:fldCharType="separate"/>
      </w:r>
      <w:r w:rsidR="005D087A">
        <w:rPr>
          <w:rFonts w:ascii="Arial" w:hAnsi="Arial" w:cs="Arial"/>
          <w:noProof/>
          <w:color w:val="7F7F7F" w:themeColor="text1" w:themeTint="80"/>
        </w:rPr>
        <w:t>18</w:t>
      </w:r>
      <w:r w:rsidRPr="004130BA">
        <w:rPr>
          <w:rFonts w:ascii="Arial" w:hAnsi="Arial" w:cs="Arial"/>
          <w:color w:val="7F7F7F" w:themeColor="text1" w:themeTint="80"/>
        </w:rPr>
        <w:fldChar w:fldCharType="end"/>
      </w:r>
      <w:r w:rsidRPr="004130BA">
        <w:rPr>
          <w:rFonts w:ascii="Arial" w:hAnsi="Arial" w:cs="Arial"/>
          <w:color w:val="7F7F7F" w:themeColor="text1" w:themeTint="80"/>
        </w:rPr>
        <w:t>: Registro de fotos capturadas.</w:t>
      </w:r>
      <w:bookmarkEnd w:id="60"/>
    </w:p>
    <w:p w:rsidR="004130BA" w:rsidP="004130BA" w:rsidRDefault="004130BA" w14:paraId="23EA40D7" w14:textId="77777777">
      <w:pPr>
        <w:keepNext/>
        <w:spacing w:line="360" w:lineRule="auto"/>
        <w:ind w:firstLine="708"/>
        <w:jc w:val="center"/>
      </w:pPr>
      <w:r>
        <w:rPr>
          <w:noProof/>
        </w:rPr>
        <mc:AlternateContent>
          <mc:Choice Requires="wps">
            <w:drawing>
              <wp:anchor distT="0" distB="0" distL="114300" distR="114300" simplePos="0" relativeHeight="251658241" behindDoc="0" locked="0" layoutInCell="1" allowOverlap="1" wp14:anchorId="06642765" wp14:editId="7C48BB22">
                <wp:simplePos x="0" y="0"/>
                <wp:positionH relativeFrom="column">
                  <wp:posOffset>1684655</wp:posOffset>
                </wp:positionH>
                <wp:positionV relativeFrom="paragraph">
                  <wp:posOffset>60960</wp:posOffset>
                </wp:positionV>
                <wp:extent cx="466725" cy="457200"/>
                <wp:effectExtent l="19050" t="19050" r="47625" b="38100"/>
                <wp:wrapNone/>
                <wp:docPr id="16" name="Elipse 16"/>
                <wp:cNvGraphicFramePr/>
                <a:graphic xmlns:a="http://schemas.openxmlformats.org/drawingml/2006/main">
                  <a:graphicData uri="http://schemas.microsoft.com/office/word/2010/wordprocessingShape">
                    <wps:wsp>
                      <wps:cNvSpPr/>
                      <wps:spPr>
                        <a:xfrm>
                          <a:off x="0" y="0"/>
                          <a:ext cx="466725" cy="457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oval id="Elipse 16" style="position:absolute;margin-left:132.65pt;margin-top:4.8pt;width:36.75pt;height:3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30F5A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"/>
            </w:pict>
          </mc:Fallback>
        </mc:AlternateContent>
      </w:r>
      <w:r w:rsidR="00250AAC">
        <w:rPr>
          <w:noProof/>
        </w:rPr>
        <w:drawing>
          <wp:inline distT="0" distB="0" distL="0" distR="0" wp14:anchorId="5C0A97CD" wp14:editId="3479FF90">
            <wp:extent cx="2714625" cy="21431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460" t="10294" r="5412" b="23530"/>
                    <a:stretch/>
                  </pic:blipFill>
                  <pic:spPr bwMode="auto">
                    <a:xfrm>
                      <a:off x="0" y="0"/>
                      <a:ext cx="2714625" cy="2143125"/>
                    </a:xfrm>
                    <a:prstGeom prst="rect">
                      <a:avLst/>
                    </a:prstGeom>
                    <a:ln>
                      <a:noFill/>
                    </a:ln>
                    <a:extLst>
                      <a:ext uri="{53640926-AAD7-44D8-BBD7-CCE9431645EC}">
                        <a14:shadowObscured xmlns:a14="http://schemas.microsoft.com/office/drawing/2010/main"/>
                      </a:ext>
                    </a:extLst>
                  </pic:spPr>
                </pic:pic>
              </a:graphicData>
            </a:graphic>
          </wp:inline>
        </w:drawing>
      </w:r>
    </w:p>
    <w:p w:rsidRPr="004130BA" w:rsidR="00250AAC" w:rsidP="004130BA" w:rsidRDefault="004130BA" w14:paraId="44098DEF" w14:textId="51C6F25D">
      <w:pPr>
        <w:pStyle w:val="Caption"/>
        <w:ind w:firstLine="708"/>
        <w:jc w:val="center"/>
        <w:rPr>
          <w:rFonts w:ascii="Arial" w:hAnsi="Arial" w:cs="Arial"/>
          <w:color w:val="7F7F7F" w:themeColor="text1" w:themeTint="80"/>
        </w:rPr>
      </w:pPr>
      <w:r w:rsidRPr="004130BA">
        <w:rPr>
          <w:rFonts w:ascii="Arial" w:hAnsi="Arial" w:cs="Arial"/>
          <w:color w:val="7F7F7F" w:themeColor="text1" w:themeTint="80"/>
        </w:rPr>
        <w:t>Fonte: Autoria própria</w:t>
      </w:r>
    </w:p>
    <w:p w:rsidR="00250AAC" w:rsidP="00250AAC" w:rsidRDefault="00250AAC" w14:paraId="16450651" w14:textId="05159FE0">
      <w:pPr>
        <w:pStyle w:val="Caption"/>
        <w:ind w:firstLine="708"/>
        <w:jc w:val="center"/>
        <w:rPr>
          <w:rFonts w:ascii="Arial" w:hAnsi="Arial" w:cs="Arial"/>
          <w:color w:val="7F7F7F" w:themeColor="text1" w:themeTint="80"/>
        </w:rPr>
      </w:pPr>
    </w:p>
    <w:p w:rsidRPr="00250AAC" w:rsidR="00250AAC" w:rsidP="00250AAC" w:rsidRDefault="00250AAC" w14:paraId="681CB940" w14:textId="77777777">
      <w:pPr>
        <w:rPr>
          <w:rFonts w:eastAsia="Arial"/>
        </w:rPr>
      </w:pPr>
    </w:p>
    <w:p w:rsidR="783B40B6" w:rsidP="00D31B2E" w:rsidRDefault="783B40B6" w14:paraId="7641A44A" w14:textId="699BD735">
      <w:pPr>
        <w:spacing w:line="360" w:lineRule="auto"/>
        <w:ind w:firstLine="708"/>
        <w:jc w:val="both"/>
        <w:rPr>
          <w:rFonts w:ascii="Arial" w:hAnsi="Arial" w:eastAsia="Arial" w:cs="Arial"/>
        </w:rPr>
      </w:pPr>
      <w:r w:rsidRPr="0779EF16">
        <w:rPr>
          <w:rFonts w:ascii="Arial" w:hAnsi="Arial" w:eastAsia="Arial" w:cs="Arial"/>
        </w:rPr>
        <w:t>N</w:t>
      </w:r>
      <w:r w:rsidRPr="0779EF16" w:rsidR="5657DFEC">
        <w:rPr>
          <w:rFonts w:ascii="Arial" w:hAnsi="Arial" w:eastAsia="Arial" w:cs="Arial"/>
        </w:rPr>
        <w:t>o botão</w:t>
      </w:r>
      <w:r w:rsidRPr="0779EF16">
        <w:rPr>
          <w:rFonts w:ascii="Arial" w:hAnsi="Arial" w:eastAsia="Arial" w:cs="Arial"/>
        </w:rPr>
        <w:t xml:space="preserve"> importar, </w:t>
      </w:r>
      <w:r w:rsidRPr="0779EF16" w:rsidR="351272EB">
        <w:rPr>
          <w:rFonts w:ascii="Arial" w:hAnsi="Arial" w:eastAsia="Arial" w:cs="Arial"/>
        </w:rPr>
        <w:t>basta</w:t>
      </w:r>
      <w:r w:rsidRPr="0779EF16">
        <w:rPr>
          <w:rFonts w:ascii="Arial" w:hAnsi="Arial" w:eastAsia="Arial" w:cs="Arial"/>
        </w:rPr>
        <w:t xml:space="preserve"> selecionar a pasta que está a foto do aluno. Essa opção </w:t>
      </w:r>
      <w:r w:rsidRPr="0779EF16" w:rsidR="214038C3">
        <w:rPr>
          <w:rFonts w:ascii="Arial" w:hAnsi="Arial" w:eastAsia="Arial" w:cs="Arial"/>
        </w:rPr>
        <w:t>é</w:t>
      </w:r>
      <w:r w:rsidRPr="0779EF16">
        <w:rPr>
          <w:rFonts w:ascii="Arial" w:hAnsi="Arial" w:eastAsia="Arial" w:cs="Arial"/>
        </w:rPr>
        <w:t xml:space="preserve"> para caso os </w:t>
      </w:r>
      <w:r w:rsidRPr="0779EF16" w:rsidR="29752CCA">
        <w:rPr>
          <w:rFonts w:ascii="Arial" w:hAnsi="Arial" w:eastAsia="Arial" w:cs="Arial"/>
        </w:rPr>
        <w:t>responsáveis</w:t>
      </w:r>
      <w:r w:rsidRPr="0779EF16">
        <w:rPr>
          <w:rFonts w:ascii="Arial" w:hAnsi="Arial" w:eastAsia="Arial" w:cs="Arial"/>
        </w:rPr>
        <w:t xml:space="preserve"> </w:t>
      </w:r>
      <w:r w:rsidRPr="0779EF16" w:rsidR="0F3BB4C7">
        <w:rPr>
          <w:rFonts w:ascii="Arial" w:hAnsi="Arial" w:eastAsia="Arial" w:cs="Arial"/>
        </w:rPr>
        <w:t>mandem as fotos da face do</w:t>
      </w:r>
      <w:r w:rsidRPr="0779EF16" w:rsidR="486E7438">
        <w:rPr>
          <w:rFonts w:ascii="Arial" w:hAnsi="Arial" w:eastAsia="Arial" w:cs="Arial"/>
        </w:rPr>
        <w:t xml:space="preserve"> estudante</w:t>
      </w:r>
      <w:r w:rsidRPr="0779EF16" w:rsidR="0F3BB4C7">
        <w:rPr>
          <w:rFonts w:ascii="Arial" w:hAnsi="Arial" w:eastAsia="Arial" w:cs="Arial"/>
        </w:rPr>
        <w:t xml:space="preserve">, a ideia é que </w:t>
      </w:r>
      <w:r w:rsidRPr="0779EF16" w:rsidR="5FB12702">
        <w:rPr>
          <w:rFonts w:ascii="Arial" w:hAnsi="Arial" w:eastAsia="Arial" w:cs="Arial"/>
        </w:rPr>
        <w:t>as fotos estejam</w:t>
      </w:r>
      <w:r w:rsidRPr="0779EF16" w:rsidR="0F3BB4C7">
        <w:rPr>
          <w:rFonts w:ascii="Arial" w:hAnsi="Arial" w:eastAsia="Arial" w:cs="Arial"/>
        </w:rPr>
        <w:t xml:space="preserve"> </w:t>
      </w:r>
      <w:r w:rsidRPr="0779EF16" w:rsidR="0AC02474">
        <w:rPr>
          <w:rFonts w:ascii="Arial" w:hAnsi="Arial" w:eastAsia="Arial" w:cs="Arial"/>
        </w:rPr>
        <w:t>nítidas</w:t>
      </w:r>
      <w:r w:rsidRPr="0779EF16" w:rsidR="539D56F7">
        <w:rPr>
          <w:rFonts w:ascii="Arial" w:hAnsi="Arial" w:eastAsia="Arial" w:cs="Arial"/>
        </w:rPr>
        <w:t>,</w:t>
      </w:r>
      <w:r w:rsidRPr="0779EF16" w:rsidR="05F318D7">
        <w:rPr>
          <w:rFonts w:ascii="Arial" w:hAnsi="Arial" w:eastAsia="Arial" w:cs="Arial"/>
        </w:rPr>
        <w:t xml:space="preserve"> sem a falta ou excesso de luz</w:t>
      </w:r>
      <w:r w:rsidRPr="0779EF16" w:rsidR="608F4B78">
        <w:rPr>
          <w:rFonts w:ascii="Arial" w:hAnsi="Arial" w:eastAsia="Arial" w:cs="Arial"/>
        </w:rPr>
        <w:t>. Como pode existir erros na hora de detectar a face</w:t>
      </w:r>
      <w:r w:rsidRPr="0779EF16" w:rsidR="6873219B">
        <w:rPr>
          <w:rFonts w:ascii="Arial" w:hAnsi="Arial" w:eastAsia="Arial" w:cs="Arial"/>
        </w:rPr>
        <w:t xml:space="preserve"> devido a forma como a foto foi retirada</w:t>
      </w:r>
      <w:r w:rsidRPr="0779EF16" w:rsidR="608F4B78">
        <w:rPr>
          <w:rFonts w:ascii="Arial" w:hAnsi="Arial" w:eastAsia="Arial" w:cs="Arial"/>
        </w:rPr>
        <w:t xml:space="preserve">, </w:t>
      </w:r>
      <w:r w:rsidRPr="0779EF16" w:rsidR="1FBD70EB">
        <w:rPr>
          <w:rFonts w:ascii="Arial" w:hAnsi="Arial" w:eastAsia="Arial" w:cs="Arial"/>
        </w:rPr>
        <w:t>é previsto</w:t>
      </w:r>
      <w:r w:rsidRPr="0779EF16" w:rsidR="2C066861">
        <w:rPr>
          <w:rFonts w:ascii="Arial" w:hAnsi="Arial" w:eastAsia="Arial" w:cs="Arial"/>
        </w:rPr>
        <w:t xml:space="preserve"> uma taxa de erro de 10 fotos,</w:t>
      </w:r>
      <w:r w:rsidRPr="0779EF16" w:rsidR="6F93466B">
        <w:rPr>
          <w:rFonts w:ascii="Arial" w:hAnsi="Arial" w:eastAsia="Arial" w:cs="Arial"/>
        </w:rPr>
        <w:t xml:space="preserve"> caso utilize esse método os </w:t>
      </w:r>
      <w:r w:rsidRPr="0779EF16" w:rsidR="38D323F0">
        <w:rPr>
          <w:rFonts w:ascii="Arial" w:hAnsi="Arial" w:eastAsia="Arial" w:cs="Arial"/>
        </w:rPr>
        <w:t>responsáveis</w:t>
      </w:r>
      <w:r w:rsidRPr="0779EF16" w:rsidR="6F93466B">
        <w:rPr>
          <w:rFonts w:ascii="Arial" w:hAnsi="Arial" w:eastAsia="Arial" w:cs="Arial"/>
        </w:rPr>
        <w:t xml:space="preserve"> devem enviar 25 fotos da face do </w:t>
      </w:r>
      <w:r w:rsidRPr="0779EF16" w:rsidR="555487A9">
        <w:rPr>
          <w:rFonts w:ascii="Arial" w:hAnsi="Arial" w:eastAsia="Arial" w:cs="Arial"/>
        </w:rPr>
        <w:t>aluno</w:t>
      </w:r>
      <w:r w:rsidRPr="0779EF16" w:rsidR="40F32009">
        <w:rPr>
          <w:rFonts w:ascii="Arial" w:hAnsi="Arial" w:eastAsia="Arial" w:cs="Arial"/>
        </w:rPr>
        <w:t xml:space="preserve">, os </w:t>
      </w:r>
      <w:r w:rsidRPr="0779EF16" w:rsidR="48BC8E8E">
        <w:rPr>
          <w:rFonts w:ascii="Arial" w:hAnsi="Arial" w:eastAsia="Arial" w:cs="Arial"/>
        </w:rPr>
        <w:t>responsáveis</w:t>
      </w:r>
      <w:r w:rsidRPr="0779EF16" w:rsidR="40F32009">
        <w:rPr>
          <w:rFonts w:ascii="Arial" w:hAnsi="Arial" w:eastAsia="Arial" w:cs="Arial"/>
        </w:rPr>
        <w:t xml:space="preserve"> podem tirar a foto de qualquer dispositivo,</w:t>
      </w:r>
      <w:r w:rsidR="00D31B2E">
        <w:rPr>
          <w:rFonts w:ascii="Arial" w:hAnsi="Arial" w:eastAsia="Arial" w:cs="Arial"/>
        </w:rPr>
        <w:t xml:space="preserve"> </w:t>
      </w:r>
      <w:r w:rsidRPr="0779EF16" w:rsidR="40F32009">
        <w:rPr>
          <w:rFonts w:ascii="Arial" w:hAnsi="Arial" w:eastAsia="Arial" w:cs="Arial"/>
        </w:rPr>
        <w:t>porém a secretaria deve verificar se as fotos est</w:t>
      </w:r>
      <w:r w:rsidRPr="0779EF16" w:rsidR="174B2E88">
        <w:rPr>
          <w:rFonts w:ascii="Arial" w:hAnsi="Arial" w:eastAsia="Arial" w:cs="Arial"/>
        </w:rPr>
        <w:t>ão com uma boa qualidade.</w:t>
      </w:r>
    </w:p>
    <w:p w:rsidR="00D31B2E" w:rsidP="00D31B2E" w:rsidRDefault="00D31B2E" w14:paraId="1A9C04F7" w14:textId="6E77431B">
      <w:pPr>
        <w:spacing w:line="360" w:lineRule="auto"/>
        <w:ind w:firstLine="708"/>
        <w:jc w:val="both"/>
        <w:rPr>
          <w:rFonts w:ascii="Arial" w:hAnsi="Arial" w:eastAsia="Arial" w:cs="Arial"/>
        </w:rPr>
      </w:pPr>
    </w:p>
    <w:p w:rsidRPr="004130BA" w:rsidR="004130BA" w:rsidP="004130BA" w:rsidRDefault="004130BA" w14:paraId="391B188E" w14:textId="3DED39E7">
      <w:pPr>
        <w:pStyle w:val="Caption"/>
        <w:ind w:firstLine="708"/>
        <w:jc w:val="center"/>
        <w:rPr>
          <w:rFonts w:ascii="Arial" w:hAnsi="Arial" w:cs="Arial"/>
          <w:color w:val="7F7F7F" w:themeColor="text1" w:themeTint="80"/>
        </w:rPr>
      </w:pPr>
      <w:bookmarkStart w:name="_Toc57407201" w:id="61"/>
      <w:r w:rsidRPr="004130BA">
        <w:rPr>
          <w:rFonts w:ascii="Arial" w:hAnsi="Arial" w:cs="Arial"/>
          <w:color w:val="7F7F7F" w:themeColor="text1" w:themeTint="80"/>
        </w:rPr>
        <w:t xml:space="preserve">Figura </w:t>
      </w:r>
      <w:r w:rsidRPr="004130BA">
        <w:rPr>
          <w:rFonts w:ascii="Arial" w:hAnsi="Arial" w:cs="Arial"/>
          <w:color w:val="7F7F7F" w:themeColor="text1" w:themeTint="80"/>
        </w:rPr>
        <w:fldChar w:fldCharType="begin"/>
      </w:r>
      <w:r w:rsidRPr="004130BA">
        <w:rPr>
          <w:rFonts w:ascii="Arial" w:hAnsi="Arial" w:cs="Arial"/>
          <w:color w:val="7F7F7F" w:themeColor="text1" w:themeTint="80"/>
        </w:rPr>
        <w:instrText xml:space="preserve"> SEQ Figura \* ARABIC </w:instrText>
      </w:r>
      <w:r w:rsidRPr="004130BA">
        <w:rPr>
          <w:rFonts w:ascii="Arial" w:hAnsi="Arial" w:cs="Arial"/>
          <w:color w:val="7F7F7F" w:themeColor="text1" w:themeTint="80"/>
        </w:rPr>
        <w:fldChar w:fldCharType="separate"/>
      </w:r>
      <w:r w:rsidR="005D087A">
        <w:rPr>
          <w:rFonts w:ascii="Arial" w:hAnsi="Arial" w:cs="Arial"/>
          <w:noProof/>
          <w:color w:val="7F7F7F" w:themeColor="text1" w:themeTint="80"/>
        </w:rPr>
        <w:t>19</w:t>
      </w:r>
      <w:r w:rsidRPr="004130BA">
        <w:rPr>
          <w:rFonts w:ascii="Arial" w:hAnsi="Arial" w:cs="Arial"/>
          <w:color w:val="7F7F7F" w:themeColor="text1" w:themeTint="80"/>
        </w:rPr>
        <w:fldChar w:fldCharType="end"/>
      </w:r>
      <w:r w:rsidRPr="004130BA">
        <w:rPr>
          <w:rFonts w:ascii="Arial" w:hAnsi="Arial" w:cs="Arial"/>
          <w:color w:val="7F7F7F" w:themeColor="text1" w:themeTint="80"/>
        </w:rPr>
        <w:t>: Exemplo de importação de fotos do aluno.</w:t>
      </w:r>
      <w:bookmarkEnd w:id="61"/>
    </w:p>
    <w:p w:rsidR="004130BA" w:rsidP="004130BA" w:rsidRDefault="00D31B2E" w14:paraId="218C59E7" w14:textId="77777777">
      <w:pPr>
        <w:keepNext/>
        <w:spacing w:line="360" w:lineRule="auto"/>
        <w:ind w:firstLine="708"/>
        <w:jc w:val="center"/>
      </w:pPr>
      <w:r>
        <w:rPr>
          <w:noProof/>
        </w:rPr>
        <w:drawing>
          <wp:inline distT="0" distB="0" distL="0" distR="0" wp14:anchorId="1708A5A0" wp14:editId="0E20168B">
            <wp:extent cx="4419600" cy="2737139"/>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576" t="25294" r="9216" b="10588"/>
                    <a:stretch/>
                  </pic:blipFill>
                  <pic:spPr bwMode="auto">
                    <a:xfrm>
                      <a:off x="0" y="0"/>
                      <a:ext cx="4432214" cy="2744951"/>
                    </a:xfrm>
                    <a:prstGeom prst="rect">
                      <a:avLst/>
                    </a:prstGeom>
                    <a:ln>
                      <a:noFill/>
                    </a:ln>
                    <a:extLst>
                      <a:ext uri="{53640926-AAD7-44D8-BBD7-CCE9431645EC}">
                        <a14:shadowObscured xmlns:a14="http://schemas.microsoft.com/office/drawing/2010/main"/>
                      </a:ext>
                    </a:extLst>
                  </pic:spPr>
                </pic:pic>
              </a:graphicData>
            </a:graphic>
          </wp:inline>
        </w:drawing>
      </w:r>
    </w:p>
    <w:p w:rsidRPr="004130BA" w:rsidR="00D31B2E" w:rsidP="004130BA" w:rsidRDefault="004130BA" w14:paraId="3A5D021C" w14:textId="6FBCD235">
      <w:pPr>
        <w:pStyle w:val="Caption"/>
        <w:ind w:firstLine="708"/>
        <w:jc w:val="center"/>
        <w:rPr>
          <w:rFonts w:ascii="Arial" w:hAnsi="Arial" w:cs="Arial"/>
          <w:color w:val="7F7F7F" w:themeColor="text1" w:themeTint="80"/>
        </w:rPr>
      </w:pPr>
      <w:r w:rsidRPr="004130BA">
        <w:rPr>
          <w:rFonts w:ascii="Arial" w:hAnsi="Arial" w:cs="Arial"/>
          <w:color w:val="7F7F7F" w:themeColor="text1" w:themeTint="80"/>
        </w:rPr>
        <w:t>Fonte: Autoria própria.</w:t>
      </w:r>
    </w:p>
    <w:p w:rsidR="40F32009" w:rsidP="50E811FD" w:rsidRDefault="40F32009" w14:paraId="39CAF559" w14:textId="44C5E311">
      <w:pPr>
        <w:spacing w:line="360" w:lineRule="auto"/>
        <w:ind w:firstLine="708"/>
        <w:jc w:val="both"/>
      </w:pPr>
    </w:p>
    <w:p w:rsidR="280B79D7" w:rsidP="50E811FD" w:rsidRDefault="280B79D7" w14:paraId="301FDBD4" w14:textId="11B46676">
      <w:pPr>
        <w:spacing w:line="360" w:lineRule="auto"/>
        <w:ind w:firstLine="708"/>
        <w:jc w:val="both"/>
        <w:rPr>
          <w:rFonts w:ascii="Arial" w:hAnsi="Arial" w:eastAsia="Arial" w:cs="Arial"/>
        </w:rPr>
      </w:pPr>
      <w:r w:rsidRPr="0779EF16">
        <w:rPr>
          <w:rFonts w:ascii="Arial" w:hAnsi="Arial" w:eastAsia="Arial" w:cs="Arial"/>
        </w:rPr>
        <w:t>Essa é</w:t>
      </w:r>
      <w:r w:rsidRPr="0779EF16" w:rsidR="17221637">
        <w:rPr>
          <w:rFonts w:ascii="Arial" w:hAnsi="Arial" w:eastAsia="Arial" w:cs="Arial"/>
        </w:rPr>
        <w:t xml:space="preserve"> uma etapa</w:t>
      </w:r>
      <w:r w:rsidRPr="0779EF16">
        <w:rPr>
          <w:rFonts w:ascii="Arial" w:hAnsi="Arial" w:eastAsia="Arial" w:cs="Arial"/>
        </w:rPr>
        <w:t xml:space="preserve"> muito importante, quanto mais detalhes da face for </w:t>
      </w:r>
      <w:r w:rsidRPr="0779EF16" w:rsidR="7F4BC60A">
        <w:rPr>
          <w:rFonts w:ascii="Arial" w:hAnsi="Arial" w:eastAsia="Arial" w:cs="Arial"/>
        </w:rPr>
        <w:t>possível</w:t>
      </w:r>
      <w:r w:rsidRPr="0779EF16">
        <w:rPr>
          <w:rFonts w:ascii="Arial" w:hAnsi="Arial" w:eastAsia="Arial" w:cs="Arial"/>
        </w:rPr>
        <w:t xml:space="preserve"> capturar, melhor será o reconhecimento facial. </w:t>
      </w:r>
      <w:r w:rsidRPr="0779EF16" w:rsidR="524EF894">
        <w:rPr>
          <w:rFonts w:ascii="Arial" w:hAnsi="Arial" w:eastAsia="Arial" w:cs="Arial"/>
        </w:rPr>
        <w:t xml:space="preserve">É necessário que as fotos sejam </w:t>
      </w:r>
      <w:r w:rsidRPr="0779EF16" w:rsidR="65B98E25">
        <w:rPr>
          <w:rFonts w:ascii="Arial" w:hAnsi="Arial" w:eastAsia="Arial" w:cs="Arial"/>
        </w:rPr>
        <w:t xml:space="preserve">ensaiadas, </w:t>
      </w:r>
      <w:r w:rsidRPr="0779EF16" w:rsidR="1A983FAC">
        <w:rPr>
          <w:rFonts w:ascii="Arial" w:hAnsi="Arial" w:eastAsia="Arial" w:cs="Arial"/>
        </w:rPr>
        <w:t xml:space="preserve">por </w:t>
      </w:r>
      <w:r w:rsidRPr="0779EF16" w:rsidR="65B98E25">
        <w:rPr>
          <w:rFonts w:ascii="Arial" w:hAnsi="Arial" w:eastAsia="Arial" w:cs="Arial"/>
        </w:rPr>
        <w:t xml:space="preserve">exemplo: foto com o aluno olhando pra direita, outra olhando pra esquerda, caso o aluno use óculos fotos dele com e sem </w:t>
      </w:r>
      <w:r w:rsidRPr="0779EF16" w:rsidR="7E704D5A">
        <w:rPr>
          <w:rFonts w:ascii="Arial" w:hAnsi="Arial" w:eastAsia="Arial" w:cs="Arial"/>
        </w:rPr>
        <w:t>óculos, fotos com o cabelo preso e solto, etc.</w:t>
      </w:r>
    </w:p>
    <w:p w:rsidR="35BDD8BD" w:rsidP="00747E75" w:rsidRDefault="00E154D7" w14:paraId="09AFE2AC" w14:textId="5DE0BA6E">
      <w:pPr>
        <w:pStyle w:val="Estilo2"/>
      </w:pPr>
      <w:bookmarkStart w:name="_Toc57388890" w:id="62"/>
      <w:bookmarkStart w:name="_Toc57407138" w:id="63"/>
      <w:r>
        <w:t xml:space="preserve">Função </w:t>
      </w:r>
      <w:r w:rsidR="35BDD8BD">
        <w:t>Treinar</w:t>
      </w:r>
      <w:bookmarkEnd w:id="62"/>
      <w:bookmarkEnd w:id="63"/>
    </w:p>
    <w:p w:rsidR="3C91B5A6" w:rsidP="74DFE2A2" w:rsidRDefault="3C91B5A6" w14:paraId="71E92232" w14:textId="64A07E20">
      <w:pPr>
        <w:spacing w:line="360" w:lineRule="auto"/>
        <w:ind w:firstLine="708"/>
        <w:jc w:val="both"/>
        <w:rPr>
          <w:rFonts w:ascii="Arial" w:hAnsi="Arial" w:eastAsia="Arial" w:cs="Arial"/>
        </w:rPr>
      </w:pPr>
      <w:r w:rsidRPr="74DFE2A2">
        <w:rPr>
          <w:rFonts w:ascii="Arial" w:hAnsi="Arial" w:cs="Arial"/>
        </w:rPr>
        <w:t>Essa etapa</w:t>
      </w:r>
      <w:r w:rsidRPr="74DFE2A2" w:rsidR="42A9BC0E">
        <w:rPr>
          <w:rFonts w:ascii="Arial" w:hAnsi="Arial" w:cs="Arial"/>
        </w:rPr>
        <w:t xml:space="preserve"> consiste em treinar o algoritmo com as fotos capturadas.</w:t>
      </w:r>
      <w:r w:rsidRPr="74DFE2A2" w:rsidR="0FD0CFBF">
        <w:rPr>
          <w:rFonts w:ascii="Arial" w:hAnsi="Arial" w:cs="Arial"/>
        </w:rPr>
        <w:t xml:space="preserve"> Ao clicar em treinar na tela principal, o </w:t>
      </w:r>
      <w:r w:rsidRPr="74DFE2A2" w:rsidR="47331B8E">
        <w:rPr>
          <w:rFonts w:ascii="Arial" w:hAnsi="Arial" w:cs="Arial"/>
        </w:rPr>
        <w:t xml:space="preserve">algoritmo é treinado com as fotos que estão em </w:t>
      </w:r>
      <w:r w:rsidRPr="74DFE2A2" w:rsidR="47331B8E">
        <w:rPr>
          <w:rFonts w:ascii="Arial" w:hAnsi="Arial" w:eastAsia="Arial" w:cs="Arial"/>
        </w:rPr>
        <w:t>“C:\</w:t>
      </w:r>
      <w:proofErr w:type="spellStart"/>
      <w:r w:rsidRPr="74DFE2A2" w:rsidR="47331B8E">
        <w:rPr>
          <w:rFonts w:ascii="Arial" w:hAnsi="Arial" w:eastAsia="Arial" w:cs="Arial"/>
        </w:rPr>
        <w:t>cpdb</w:t>
      </w:r>
      <w:proofErr w:type="spellEnd"/>
      <w:r w:rsidRPr="74DFE2A2" w:rsidR="47331B8E">
        <w:rPr>
          <w:rFonts w:ascii="Arial" w:hAnsi="Arial" w:eastAsia="Arial" w:cs="Arial"/>
        </w:rPr>
        <w:t>\fotos”</w:t>
      </w:r>
      <w:r w:rsidRPr="74DFE2A2" w:rsidR="0122272E">
        <w:rPr>
          <w:rFonts w:ascii="Arial" w:hAnsi="Arial" w:eastAsia="Arial" w:cs="Arial"/>
        </w:rPr>
        <w:t xml:space="preserve">, então aparece uma mensagem no aplicativo mostrando que ele já foi treinado e pode começar a reconhecer. </w:t>
      </w:r>
    </w:p>
    <w:p w:rsidRPr="004130BA" w:rsidR="004130BA" w:rsidP="004130BA" w:rsidRDefault="004130BA" w14:paraId="6B42B579" w14:textId="02644EB6">
      <w:pPr>
        <w:pStyle w:val="Caption"/>
        <w:ind w:firstLine="708"/>
        <w:jc w:val="center"/>
        <w:rPr>
          <w:rFonts w:ascii="Arial" w:hAnsi="Arial" w:cs="Arial"/>
          <w:color w:val="7F7F7F" w:themeColor="text1" w:themeTint="80"/>
        </w:rPr>
      </w:pPr>
      <w:bookmarkStart w:name="_Toc57407202" w:id="64"/>
      <w:r w:rsidRPr="004130BA">
        <w:rPr>
          <w:rFonts w:ascii="Arial" w:hAnsi="Arial" w:cs="Arial"/>
          <w:color w:val="7F7F7F" w:themeColor="text1" w:themeTint="80"/>
        </w:rPr>
        <w:t xml:space="preserve">Figura </w:t>
      </w:r>
      <w:r w:rsidRPr="004130BA">
        <w:rPr>
          <w:rFonts w:ascii="Arial" w:hAnsi="Arial" w:cs="Arial"/>
          <w:color w:val="7F7F7F" w:themeColor="text1" w:themeTint="80"/>
        </w:rPr>
        <w:fldChar w:fldCharType="begin"/>
      </w:r>
      <w:r w:rsidRPr="004130BA">
        <w:rPr>
          <w:rFonts w:ascii="Arial" w:hAnsi="Arial" w:cs="Arial"/>
          <w:color w:val="7F7F7F" w:themeColor="text1" w:themeTint="80"/>
        </w:rPr>
        <w:instrText xml:space="preserve"> SEQ Figura \* ARABIC </w:instrText>
      </w:r>
      <w:r w:rsidRPr="004130BA">
        <w:rPr>
          <w:rFonts w:ascii="Arial" w:hAnsi="Arial" w:cs="Arial"/>
          <w:color w:val="7F7F7F" w:themeColor="text1" w:themeTint="80"/>
        </w:rPr>
        <w:fldChar w:fldCharType="separate"/>
      </w:r>
      <w:r w:rsidR="005D087A">
        <w:rPr>
          <w:rFonts w:ascii="Arial" w:hAnsi="Arial" w:cs="Arial"/>
          <w:noProof/>
          <w:color w:val="7F7F7F" w:themeColor="text1" w:themeTint="80"/>
        </w:rPr>
        <w:t>20</w:t>
      </w:r>
      <w:r w:rsidRPr="004130BA">
        <w:rPr>
          <w:rFonts w:ascii="Arial" w:hAnsi="Arial" w:cs="Arial"/>
          <w:color w:val="7F7F7F" w:themeColor="text1" w:themeTint="80"/>
        </w:rPr>
        <w:fldChar w:fldCharType="end"/>
      </w:r>
      <w:r w:rsidRPr="004130BA">
        <w:rPr>
          <w:rFonts w:ascii="Arial" w:hAnsi="Arial" w:cs="Arial"/>
          <w:color w:val="7F7F7F" w:themeColor="text1" w:themeTint="80"/>
        </w:rPr>
        <w:t>: Exemplo de aviso de treinamento concluído.</w:t>
      </w:r>
      <w:bookmarkEnd w:id="64"/>
    </w:p>
    <w:p w:rsidR="004130BA" w:rsidP="004130BA" w:rsidRDefault="00D31B2E" w14:paraId="53695F33" w14:textId="77777777">
      <w:pPr>
        <w:keepNext/>
        <w:spacing w:line="360" w:lineRule="auto"/>
        <w:ind w:firstLine="708"/>
        <w:jc w:val="center"/>
      </w:pPr>
      <w:r>
        <w:rPr>
          <w:noProof/>
        </w:rPr>
        <w:drawing>
          <wp:inline distT="0" distB="0" distL="0" distR="0" wp14:anchorId="6AD10993" wp14:editId="6B47C6CF">
            <wp:extent cx="2452985" cy="1952625"/>
            <wp:effectExtent l="0" t="0" r="508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702" t="27353" r="29060" b="25588"/>
                    <a:stretch/>
                  </pic:blipFill>
                  <pic:spPr bwMode="auto">
                    <a:xfrm>
                      <a:off x="0" y="0"/>
                      <a:ext cx="2459214" cy="1957583"/>
                    </a:xfrm>
                    <a:prstGeom prst="rect">
                      <a:avLst/>
                    </a:prstGeom>
                    <a:ln>
                      <a:noFill/>
                    </a:ln>
                    <a:extLst>
                      <a:ext uri="{53640926-AAD7-44D8-BBD7-CCE9431645EC}">
                        <a14:shadowObscured xmlns:a14="http://schemas.microsoft.com/office/drawing/2010/main"/>
                      </a:ext>
                    </a:extLst>
                  </pic:spPr>
                </pic:pic>
              </a:graphicData>
            </a:graphic>
          </wp:inline>
        </w:drawing>
      </w:r>
    </w:p>
    <w:p w:rsidRPr="004130BA" w:rsidR="00D31B2E" w:rsidP="004130BA" w:rsidRDefault="004130BA" w14:paraId="73523ADA" w14:textId="4CB37B81">
      <w:pPr>
        <w:pStyle w:val="Caption"/>
        <w:ind w:firstLine="708"/>
        <w:jc w:val="center"/>
        <w:rPr>
          <w:rFonts w:ascii="Arial" w:hAnsi="Arial" w:cs="Arial"/>
          <w:color w:val="7F7F7F" w:themeColor="text1" w:themeTint="80"/>
        </w:rPr>
      </w:pPr>
      <w:r w:rsidRPr="004130BA">
        <w:rPr>
          <w:rFonts w:ascii="Arial" w:hAnsi="Arial" w:cs="Arial"/>
          <w:color w:val="7F7F7F" w:themeColor="text1" w:themeTint="80"/>
        </w:rPr>
        <w:t>Fonte: Autoria própria</w:t>
      </w:r>
      <w:r>
        <w:rPr>
          <w:rFonts w:ascii="Arial" w:hAnsi="Arial" w:cs="Arial"/>
          <w:color w:val="7F7F7F" w:themeColor="text1" w:themeTint="80"/>
        </w:rPr>
        <w:t>.</w:t>
      </w:r>
    </w:p>
    <w:p w:rsidRPr="00D31B2E" w:rsidR="00D31B2E" w:rsidP="00D31B2E" w:rsidRDefault="00D31B2E" w14:paraId="61253461" w14:textId="77777777"/>
    <w:p w:rsidR="50E811FD" w:rsidP="74DFE2A2" w:rsidRDefault="3CCE9907" w14:paraId="5F06159D" w14:textId="22482C72">
      <w:pPr>
        <w:spacing w:line="360" w:lineRule="auto"/>
        <w:ind w:firstLine="708"/>
        <w:jc w:val="both"/>
        <w:rPr>
          <w:rFonts w:ascii="Arial" w:hAnsi="Arial" w:cs="Arial"/>
        </w:rPr>
      </w:pPr>
      <w:r w:rsidRPr="0779EF16">
        <w:rPr>
          <w:rFonts w:ascii="Arial" w:hAnsi="Arial" w:cs="Arial"/>
        </w:rPr>
        <w:t>O algoritmo gera um arquivo</w:t>
      </w:r>
      <w:r w:rsidRPr="0779EF16" w:rsidR="27DE95A2">
        <w:rPr>
          <w:rFonts w:ascii="Arial" w:hAnsi="Arial" w:cs="Arial"/>
        </w:rPr>
        <w:t xml:space="preserve"> que não e visível para o usuário da aplicação</w:t>
      </w:r>
      <w:r w:rsidRPr="0779EF16">
        <w:rPr>
          <w:rFonts w:ascii="Arial" w:hAnsi="Arial" w:cs="Arial"/>
        </w:rPr>
        <w:t xml:space="preserve">, </w:t>
      </w:r>
      <w:r w:rsidRPr="0779EF16" w:rsidR="52FD7A42">
        <w:rPr>
          <w:rFonts w:ascii="Arial" w:hAnsi="Arial" w:cs="Arial"/>
        </w:rPr>
        <w:t>ele é</w:t>
      </w:r>
      <w:r w:rsidRPr="0779EF16">
        <w:rPr>
          <w:rFonts w:ascii="Arial" w:hAnsi="Arial" w:cs="Arial"/>
        </w:rPr>
        <w:t xml:space="preserve"> utilizado p</w:t>
      </w:r>
      <w:r w:rsidRPr="0779EF16" w:rsidR="4F3F51C4">
        <w:rPr>
          <w:rFonts w:ascii="Arial" w:hAnsi="Arial" w:cs="Arial"/>
        </w:rPr>
        <w:t>ara fazer o reconhecimento facial, n</w:t>
      </w:r>
      <w:r w:rsidRPr="0779EF16" w:rsidR="433C98B5">
        <w:rPr>
          <w:rFonts w:ascii="Arial" w:hAnsi="Arial" w:cs="Arial"/>
        </w:rPr>
        <w:t xml:space="preserve">esse </w:t>
      </w:r>
      <w:r w:rsidRPr="0779EF16" w:rsidR="4F3F51C4">
        <w:rPr>
          <w:rFonts w:ascii="Arial" w:hAnsi="Arial" w:cs="Arial"/>
        </w:rPr>
        <w:t xml:space="preserve">caso </w:t>
      </w:r>
      <w:r w:rsidRPr="0779EF16" w:rsidR="585AAEFD">
        <w:rPr>
          <w:rFonts w:ascii="Arial" w:hAnsi="Arial" w:cs="Arial"/>
        </w:rPr>
        <w:t>foi escolhido</w:t>
      </w:r>
      <w:r w:rsidRPr="0779EF16" w:rsidR="4F3F51C4">
        <w:rPr>
          <w:rFonts w:ascii="Arial" w:hAnsi="Arial" w:cs="Arial"/>
        </w:rPr>
        <w:t xml:space="preserve"> o </w:t>
      </w:r>
      <w:proofErr w:type="spellStart"/>
      <w:r w:rsidRPr="0779EF16" w:rsidR="6C727C00">
        <w:rPr>
          <w:rFonts w:ascii="Arial" w:hAnsi="Arial" w:cs="Arial"/>
          <w:i/>
          <w:iCs/>
        </w:rPr>
        <w:t>E</w:t>
      </w:r>
      <w:r w:rsidRPr="0779EF16" w:rsidR="4F3F51C4">
        <w:rPr>
          <w:rFonts w:ascii="Arial" w:hAnsi="Arial" w:cs="Arial"/>
          <w:i/>
          <w:iCs/>
        </w:rPr>
        <w:t>igeinface</w:t>
      </w:r>
      <w:proofErr w:type="spellEnd"/>
      <w:r w:rsidRPr="0779EF16" w:rsidR="4F3F51C4">
        <w:rPr>
          <w:rFonts w:ascii="Arial" w:hAnsi="Arial" w:cs="Arial"/>
        </w:rPr>
        <w:t xml:space="preserve"> para realizar o reconhecimento (</w:t>
      </w:r>
      <w:r w:rsidRPr="0779EF16" w:rsidR="61346EF2">
        <w:rPr>
          <w:rFonts w:ascii="Arial" w:hAnsi="Arial" w:cs="Arial"/>
        </w:rPr>
        <w:t>o</w:t>
      </w:r>
      <w:r w:rsidRPr="0779EF16" w:rsidR="4F3F51C4">
        <w:rPr>
          <w:rFonts w:ascii="Arial" w:hAnsi="Arial" w:cs="Arial"/>
        </w:rPr>
        <w:t xml:space="preserve"> </w:t>
      </w:r>
      <w:r w:rsidRPr="0779EF16" w:rsidR="46919329">
        <w:rPr>
          <w:rFonts w:ascii="Arial" w:hAnsi="Arial" w:cs="Arial"/>
        </w:rPr>
        <w:t>próximo</w:t>
      </w:r>
      <w:r w:rsidRPr="0779EF16" w:rsidR="4F3F51C4">
        <w:rPr>
          <w:rFonts w:ascii="Arial" w:hAnsi="Arial" w:cs="Arial"/>
        </w:rPr>
        <w:t xml:space="preserve"> </w:t>
      </w:r>
      <w:r w:rsidRPr="0779EF16" w:rsidR="6CC5D325">
        <w:rPr>
          <w:rFonts w:ascii="Arial" w:hAnsi="Arial" w:cs="Arial"/>
        </w:rPr>
        <w:t>capítulo</w:t>
      </w:r>
      <w:r w:rsidRPr="0779EF16" w:rsidR="4F3F51C4">
        <w:rPr>
          <w:rFonts w:ascii="Arial" w:hAnsi="Arial" w:cs="Arial"/>
        </w:rPr>
        <w:t>, detalha como foi feit</w:t>
      </w:r>
      <w:r w:rsidRPr="0779EF16" w:rsidR="331A1DF9">
        <w:rPr>
          <w:rFonts w:ascii="Arial" w:hAnsi="Arial" w:cs="Arial"/>
        </w:rPr>
        <w:t>a</w:t>
      </w:r>
      <w:r w:rsidRPr="0779EF16" w:rsidR="4F3F51C4">
        <w:rPr>
          <w:rFonts w:ascii="Arial" w:hAnsi="Arial" w:cs="Arial"/>
        </w:rPr>
        <w:t xml:space="preserve"> essa escolha), e</w:t>
      </w:r>
      <w:r w:rsidRPr="0779EF16" w:rsidR="06F1F8D2">
        <w:rPr>
          <w:rFonts w:ascii="Arial" w:hAnsi="Arial" w:cs="Arial"/>
        </w:rPr>
        <w:t xml:space="preserve">sse arquivo é a matriz reduzida da foto, </w:t>
      </w:r>
      <w:r w:rsidRPr="0779EF16" w:rsidR="3A4EAE87">
        <w:rPr>
          <w:rFonts w:ascii="Arial" w:hAnsi="Arial" w:cs="Arial"/>
        </w:rPr>
        <w:t xml:space="preserve">ou seja os </w:t>
      </w:r>
      <w:proofErr w:type="spellStart"/>
      <w:r w:rsidRPr="0779EF16" w:rsidR="3A4EAE87">
        <w:rPr>
          <w:rFonts w:ascii="Arial" w:hAnsi="Arial" w:cs="Arial"/>
          <w:i/>
          <w:iCs/>
        </w:rPr>
        <w:t>eigen</w:t>
      </w:r>
      <w:r w:rsidRPr="0779EF16" w:rsidR="265939FF">
        <w:rPr>
          <w:rFonts w:ascii="Arial" w:hAnsi="Arial" w:cs="Arial"/>
          <w:i/>
          <w:iCs/>
        </w:rPr>
        <w:t>vectors</w:t>
      </w:r>
      <w:proofErr w:type="spellEnd"/>
      <w:r w:rsidRPr="0779EF16" w:rsidR="3A4EAE87">
        <w:rPr>
          <w:rFonts w:ascii="Arial" w:hAnsi="Arial" w:cs="Arial"/>
        </w:rPr>
        <w:t>.</w:t>
      </w:r>
    </w:p>
    <w:p w:rsidRPr="004130BA" w:rsidR="004130BA" w:rsidP="004130BA" w:rsidRDefault="004130BA" w14:paraId="0C8C9B32" w14:textId="14032626">
      <w:pPr>
        <w:pStyle w:val="Caption"/>
        <w:ind w:firstLine="708"/>
        <w:jc w:val="center"/>
        <w:rPr>
          <w:rFonts w:ascii="Arial" w:hAnsi="Arial" w:cs="Arial"/>
          <w:color w:val="7F7F7F" w:themeColor="text1" w:themeTint="80"/>
        </w:rPr>
      </w:pPr>
      <w:bookmarkStart w:name="_Toc57407203" w:id="65"/>
      <w:r w:rsidRPr="004130BA">
        <w:rPr>
          <w:rFonts w:ascii="Arial" w:hAnsi="Arial" w:cs="Arial"/>
          <w:color w:val="7F7F7F" w:themeColor="text1" w:themeTint="80"/>
        </w:rPr>
        <w:t xml:space="preserve">Figura </w:t>
      </w:r>
      <w:r w:rsidRPr="004130BA">
        <w:rPr>
          <w:rFonts w:ascii="Arial" w:hAnsi="Arial" w:cs="Arial"/>
          <w:color w:val="7F7F7F" w:themeColor="text1" w:themeTint="80"/>
        </w:rPr>
        <w:fldChar w:fldCharType="begin"/>
      </w:r>
      <w:r w:rsidRPr="004130BA">
        <w:rPr>
          <w:rFonts w:ascii="Arial" w:hAnsi="Arial" w:cs="Arial"/>
          <w:color w:val="7F7F7F" w:themeColor="text1" w:themeTint="80"/>
        </w:rPr>
        <w:instrText xml:space="preserve"> SEQ Figura \* ARABIC </w:instrText>
      </w:r>
      <w:r w:rsidRPr="004130BA">
        <w:rPr>
          <w:rFonts w:ascii="Arial" w:hAnsi="Arial" w:cs="Arial"/>
          <w:color w:val="7F7F7F" w:themeColor="text1" w:themeTint="80"/>
        </w:rPr>
        <w:fldChar w:fldCharType="separate"/>
      </w:r>
      <w:r w:rsidR="005D087A">
        <w:rPr>
          <w:rFonts w:ascii="Arial" w:hAnsi="Arial" w:cs="Arial"/>
          <w:noProof/>
          <w:color w:val="7F7F7F" w:themeColor="text1" w:themeTint="80"/>
        </w:rPr>
        <w:t>21</w:t>
      </w:r>
      <w:r w:rsidRPr="004130BA">
        <w:rPr>
          <w:rFonts w:ascii="Arial" w:hAnsi="Arial" w:cs="Arial"/>
          <w:color w:val="7F7F7F" w:themeColor="text1" w:themeTint="80"/>
        </w:rPr>
        <w:fldChar w:fldCharType="end"/>
      </w:r>
      <w:r w:rsidRPr="004130BA">
        <w:rPr>
          <w:rFonts w:ascii="Arial" w:hAnsi="Arial" w:cs="Arial"/>
          <w:color w:val="7F7F7F" w:themeColor="text1" w:themeTint="80"/>
        </w:rPr>
        <w:t>: Matriz gerada pelo algoritmo.</w:t>
      </w:r>
      <w:bookmarkEnd w:id="65"/>
    </w:p>
    <w:p w:rsidR="004130BA" w:rsidP="004130BA" w:rsidRDefault="6BAA7263" w14:paraId="4E719D9E" w14:textId="77777777" w14:noSpellErr="1">
      <w:pPr>
        <w:keepNext/>
        <w:spacing w:line="360" w:lineRule="auto"/>
        <w:ind w:firstLine="708"/>
        <w:jc w:val="center"/>
      </w:pPr>
      <w:r w:rsidR="6BAA7263">
        <w:drawing>
          <wp:inline wp14:editId="1E83C368" wp14:anchorId="20927EA5">
            <wp:extent cx="3638550" cy="2111408"/>
            <wp:effectExtent l="0" t="0" r="0" b="3175"/>
            <wp:docPr id="1863231205" name="Imagem 1863231205" title=""/>
            <wp:cNvGraphicFramePr>
              <a:graphicFrameLocks noChangeAspect="1"/>
            </wp:cNvGraphicFramePr>
            <a:graphic>
              <a:graphicData uri="http://schemas.openxmlformats.org/drawingml/2006/picture">
                <pic:pic>
                  <pic:nvPicPr>
                    <pic:cNvPr id="0" name="Imagem 1863231205"/>
                    <pic:cNvPicPr/>
                  </pic:nvPicPr>
                  <pic:blipFill>
                    <a:blip r:embed="Ra39a84eabda042ca">
                      <a:extLst xmlns:a="http://schemas.openxmlformats.org/drawingml/2006/main">
                        <a:ext uri="{28A0092B-C50C-407E-A947-70E740481C1C}">
                          <a14:useLocalDpi xmlns:a14="http://schemas.microsoft.com/office/drawing/2010/main" val="0"/>
                        </a:ext>
                      </a:extLst>
                    </a:blip>
                    <a:srcRect l="165" t="7669" r="20232" b="10029"/>
                    <a:stretch>
                      <a:fillRect/>
                    </a:stretch>
                  </pic:blipFill>
                  <pic:spPr>
                    <a:xfrm rot="0" flipH="0" flipV="0">
                      <a:off x="0" y="0"/>
                      <a:ext cx="3638550" cy="2111408"/>
                    </a:xfrm>
                    <a:prstGeom prst="rect">
                      <a:avLst/>
                    </a:prstGeom>
                  </pic:spPr>
                </pic:pic>
              </a:graphicData>
            </a:graphic>
          </wp:inline>
        </w:drawing>
      </w:r>
    </w:p>
    <w:p w:rsidRPr="004130BA" w:rsidR="00AB361D" w:rsidP="004130BA" w:rsidRDefault="004130BA" w14:paraId="0D2E2790" w14:textId="31C3F92D">
      <w:pPr>
        <w:pStyle w:val="Caption"/>
        <w:ind w:firstLine="708"/>
        <w:jc w:val="center"/>
        <w:rPr>
          <w:rFonts w:ascii="Arial" w:hAnsi="Arial" w:cs="Arial"/>
          <w:color w:val="7F7F7F" w:themeColor="text1" w:themeTint="80"/>
        </w:rPr>
      </w:pPr>
      <w:r w:rsidRPr="004130BA">
        <w:rPr>
          <w:rFonts w:ascii="Arial" w:hAnsi="Arial" w:cs="Arial"/>
          <w:color w:val="7F7F7F" w:themeColor="text1" w:themeTint="80"/>
        </w:rPr>
        <w:t>Font</w:t>
      </w:r>
      <w:r>
        <w:rPr>
          <w:rFonts w:ascii="Arial" w:hAnsi="Arial" w:cs="Arial"/>
          <w:color w:val="7F7F7F" w:themeColor="text1" w:themeTint="80"/>
        </w:rPr>
        <w:t>e</w:t>
      </w:r>
      <w:r w:rsidRPr="004130BA">
        <w:rPr>
          <w:rFonts w:ascii="Arial" w:hAnsi="Arial" w:cs="Arial"/>
          <w:color w:val="7F7F7F" w:themeColor="text1" w:themeTint="80"/>
        </w:rPr>
        <w:t>: Autoria própria</w:t>
      </w:r>
    </w:p>
    <w:p w:rsidR="00AB361D" w:rsidP="00AB361D" w:rsidRDefault="00AB361D" w14:paraId="1FE66D7A" w14:textId="6602B77C"/>
    <w:p w:rsidR="00AB361D" w:rsidP="00AB361D" w:rsidRDefault="00AB361D" w14:paraId="11460BE8" w14:textId="0EB36118"/>
    <w:p w:rsidRPr="00AB361D" w:rsidR="00AB361D" w:rsidP="00AB361D" w:rsidRDefault="00AB361D" w14:paraId="12A0878D" w14:textId="77777777"/>
    <w:p w:rsidR="50E811FD" w:rsidP="00747E75" w:rsidRDefault="00E154D7" w14:paraId="19BD02A8" w14:textId="2DCAC2FD">
      <w:pPr>
        <w:pStyle w:val="Estilo2"/>
      </w:pPr>
      <w:bookmarkStart w:name="_Toc57388891" w:id="66"/>
      <w:bookmarkStart w:name="_Toc57407139" w:id="67"/>
      <w:r>
        <w:t xml:space="preserve">Função </w:t>
      </w:r>
      <w:r w:rsidR="36B6A291">
        <w:t>Reconhecer</w:t>
      </w:r>
      <w:bookmarkEnd w:id="66"/>
      <w:bookmarkEnd w:id="67"/>
    </w:p>
    <w:p w:rsidR="50E811FD" w:rsidP="74DFE2A2" w:rsidRDefault="0F801D32" w14:paraId="294326C5" w14:textId="3D04EAC7">
      <w:pPr>
        <w:spacing w:line="360" w:lineRule="auto"/>
        <w:ind w:firstLine="708"/>
        <w:jc w:val="both"/>
        <w:rPr>
          <w:rFonts w:ascii="Arial" w:hAnsi="Arial" w:cs="Arial"/>
        </w:rPr>
      </w:pPr>
      <w:r w:rsidRPr="0779EF16">
        <w:rPr>
          <w:rFonts w:ascii="Arial" w:hAnsi="Arial" w:cs="Arial"/>
        </w:rPr>
        <w:t xml:space="preserve">A partir do arquivo </w:t>
      </w:r>
      <w:r w:rsidRPr="0779EF16" w:rsidR="52168CD3">
        <w:rPr>
          <w:rFonts w:ascii="Arial" w:hAnsi="Arial" w:cs="Arial"/>
        </w:rPr>
        <w:t>gerado</w:t>
      </w:r>
      <w:r w:rsidRPr="0779EF16">
        <w:rPr>
          <w:rFonts w:ascii="Arial" w:hAnsi="Arial" w:cs="Arial"/>
        </w:rPr>
        <w:t xml:space="preserve"> no treinamento, </w:t>
      </w:r>
      <w:r w:rsidRPr="0779EF16" w:rsidR="2940127D">
        <w:rPr>
          <w:rFonts w:ascii="Arial" w:hAnsi="Arial" w:cs="Arial"/>
        </w:rPr>
        <w:t>é</w:t>
      </w:r>
      <w:r w:rsidRPr="0779EF16">
        <w:rPr>
          <w:rFonts w:ascii="Arial" w:hAnsi="Arial" w:cs="Arial"/>
        </w:rPr>
        <w:t xml:space="preserve"> possível realizar o reconhecimento facial. A ideia é que exista um computador em cada sala de aula com uma webca</w:t>
      </w:r>
      <w:r w:rsidRPr="0779EF16" w:rsidR="4688D690">
        <w:rPr>
          <w:rFonts w:ascii="Arial" w:hAnsi="Arial" w:cs="Arial"/>
        </w:rPr>
        <w:t>m para realizar o controle dos alunos</w:t>
      </w:r>
      <w:r w:rsidRPr="0779EF16" w:rsidR="03F038F0">
        <w:rPr>
          <w:rFonts w:ascii="Arial" w:hAnsi="Arial" w:cs="Arial"/>
        </w:rPr>
        <w:t>, s</w:t>
      </w:r>
      <w:r w:rsidRPr="0779EF16" w:rsidR="2B7D32E2">
        <w:rPr>
          <w:rFonts w:ascii="Arial" w:hAnsi="Arial" w:cs="Arial"/>
        </w:rPr>
        <w:t>endo necessário informar a sala de aula que está fazendo o reconhecimento.</w:t>
      </w:r>
    </w:p>
    <w:p w:rsidRPr="004130BA" w:rsidR="004130BA" w:rsidP="004130BA" w:rsidRDefault="004130BA" w14:paraId="586E1BCF" w14:textId="2101B74E">
      <w:pPr>
        <w:pStyle w:val="Caption"/>
        <w:ind w:firstLine="708"/>
        <w:jc w:val="center"/>
        <w:rPr>
          <w:rFonts w:ascii="Arial" w:hAnsi="Arial" w:cs="Arial"/>
          <w:color w:val="7F7F7F" w:themeColor="text1" w:themeTint="80"/>
        </w:rPr>
      </w:pPr>
      <w:bookmarkStart w:name="_Toc57407204" w:id="68"/>
      <w:r w:rsidRPr="004130BA">
        <w:rPr>
          <w:rFonts w:ascii="Arial" w:hAnsi="Arial" w:cs="Arial"/>
          <w:color w:val="7F7F7F" w:themeColor="text1" w:themeTint="80"/>
        </w:rPr>
        <w:t xml:space="preserve">Figura </w:t>
      </w:r>
      <w:r w:rsidRPr="004130BA">
        <w:rPr>
          <w:rFonts w:ascii="Arial" w:hAnsi="Arial" w:cs="Arial"/>
          <w:color w:val="7F7F7F" w:themeColor="text1" w:themeTint="80"/>
        </w:rPr>
        <w:fldChar w:fldCharType="begin"/>
      </w:r>
      <w:r w:rsidRPr="004130BA">
        <w:rPr>
          <w:rFonts w:ascii="Arial" w:hAnsi="Arial" w:cs="Arial"/>
          <w:color w:val="7F7F7F" w:themeColor="text1" w:themeTint="80"/>
        </w:rPr>
        <w:instrText xml:space="preserve"> SEQ Figura \* ARABIC </w:instrText>
      </w:r>
      <w:r w:rsidRPr="004130BA">
        <w:rPr>
          <w:rFonts w:ascii="Arial" w:hAnsi="Arial" w:cs="Arial"/>
          <w:color w:val="7F7F7F" w:themeColor="text1" w:themeTint="80"/>
        </w:rPr>
        <w:fldChar w:fldCharType="separate"/>
      </w:r>
      <w:r w:rsidR="005D087A">
        <w:rPr>
          <w:rFonts w:ascii="Arial" w:hAnsi="Arial" w:cs="Arial"/>
          <w:noProof/>
          <w:color w:val="7F7F7F" w:themeColor="text1" w:themeTint="80"/>
        </w:rPr>
        <w:t>22</w:t>
      </w:r>
      <w:r w:rsidRPr="004130BA">
        <w:rPr>
          <w:rFonts w:ascii="Arial" w:hAnsi="Arial" w:cs="Arial"/>
          <w:color w:val="7F7F7F" w:themeColor="text1" w:themeTint="80"/>
        </w:rPr>
        <w:fldChar w:fldCharType="end"/>
      </w:r>
      <w:r w:rsidRPr="004130BA">
        <w:rPr>
          <w:rFonts w:ascii="Arial" w:hAnsi="Arial" w:cs="Arial"/>
          <w:color w:val="7F7F7F" w:themeColor="text1" w:themeTint="80"/>
        </w:rPr>
        <w:t>: Tela de reconhecimento.</w:t>
      </w:r>
      <w:bookmarkEnd w:id="68"/>
    </w:p>
    <w:p w:rsidR="004130BA" w:rsidP="004130BA" w:rsidRDefault="00AB361D" w14:paraId="699E11E8" w14:textId="77777777">
      <w:pPr>
        <w:keepNext/>
        <w:spacing w:line="360" w:lineRule="auto"/>
        <w:ind w:firstLine="708"/>
        <w:jc w:val="center"/>
      </w:pPr>
      <w:r>
        <w:rPr>
          <w:noProof/>
        </w:rPr>
        <w:drawing>
          <wp:inline distT="0" distB="0" distL="0" distR="0" wp14:anchorId="6E9C6113" wp14:editId="708D0A9B">
            <wp:extent cx="1981008" cy="2219325"/>
            <wp:effectExtent l="0" t="0" r="63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294" t="30882" r="30713" b="25294"/>
                    <a:stretch/>
                  </pic:blipFill>
                  <pic:spPr bwMode="auto">
                    <a:xfrm>
                      <a:off x="0" y="0"/>
                      <a:ext cx="1993984" cy="2233862"/>
                    </a:xfrm>
                    <a:prstGeom prst="rect">
                      <a:avLst/>
                    </a:prstGeom>
                    <a:ln>
                      <a:noFill/>
                    </a:ln>
                    <a:extLst>
                      <a:ext uri="{53640926-AAD7-44D8-BBD7-CCE9431645EC}">
                        <a14:shadowObscured xmlns:a14="http://schemas.microsoft.com/office/drawing/2010/main"/>
                      </a:ext>
                    </a:extLst>
                  </pic:spPr>
                </pic:pic>
              </a:graphicData>
            </a:graphic>
          </wp:inline>
        </w:drawing>
      </w:r>
    </w:p>
    <w:p w:rsidRPr="004130BA" w:rsidR="00AB361D" w:rsidP="004130BA" w:rsidRDefault="004130BA" w14:paraId="3D4E0355" w14:textId="6D55018E">
      <w:pPr>
        <w:pStyle w:val="Caption"/>
        <w:ind w:firstLine="708"/>
        <w:jc w:val="center"/>
        <w:rPr>
          <w:rFonts w:ascii="Arial" w:hAnsi="Arial" w:cs="Arial"/>
          <w:color w:val="7F7F7F" w:themeColor="text1" w:themeTint="80"/>
        </w:rPr>
      </w:pPr>
      <w:r w:rsidRPr="004130BA">
        <w:rPr>
          <w:rFonts w:ascii="Arial" w:hAnsi="Arial" w:cs="Arial"/>
          <w:color w:val="7F7F7F" w:themeColor="text1" w:themeTint="80"/>
        </w:rPr>
        <w:t>Fonte: Autoria própria.</w:t>
      </w:r>
    </w:p>
    <w:p w:rsidR="00AB361D" w:rsidP="74DFE2A2" w:rsidRDefault="2B7D32E2" w14:paraId="65C475B3" w14:textId="77777777">
      <w:pPr>
        <w:spacing w:line="360" w:lineRule="auto"/>
        <w:ind w:firstLine="708"/>
        <w:jc w:val="both"/>
        <w:rPr>
          <w:rFonts w:ascii="Arial" w:hAnsi="Arial" w:cs="Arial"/>
        </w:rPr>
      </w:pPr>
      <w:r w:rsidRPr="74DFE2A2">
        <w:rPr>
          <w:rFonts w:ascii="Arial" w:hAnsi="Arial" w:cs="Arial"/>
        </w:rPr>
        <w:t xml:space="preserve">Após informar a sala, o algoritmo cadastra </w:t>
      </w:r>
      <w:r w:rsidRPr="74DFE2A2" w:rsidR="5FA4E60B">
        <w:rPr>
          <w:rFonts w:ascii="Arial" w:hAnsi="Arial" w:cs="Arial"/>
        </w:rPr>
        <w:t xml:space="preserve">no banco de dados a data e </w:t>
      </w:r>
      <w:r w:rsidRPr="74DFE2A2">
        <w:rPr>
          <w:rFonts w:ascii="Arial" w:hAnsi="Arial" w:cs="Arial"/>
        </w:rPr>
        <w:t>todos os alunos daquela turma com falta, e abre uma janela da web</w:t>
      </w:r>
      <w:r w:rsidRPr="74DFE2A2" w:rsidR="327F162B">
        <w:rPr>
          <w:rFonts w:ascii="Arial" w:hAnsi="Arial" w:cs="Arial"/>
        </w:rPr>
        <w:t>cam para começar o reconhecimento.</w:t>
      </w:r>
    </w:p>
    <w:p w:rsidRPr="001D05D5" w:rsidR="001D05D5" w:rsidP="001D05D5" w:rsidRDefault="001D05D5" w14:paraId="6D23111B" w14:textId="03CA6B18">
      <w:pPr>
        <w:pStyle w:val="Caption"/>
        <w:ind w:firstLine="708"/>
        <w:jc w:val="center"/>
        <w:rPr>
          <w:rFonts w:ascii="Arial" w:hAnsi="Arial" w:cs="Arial"/>
          <w:color w:val="7F7F7F" w:themeColor="text1" w:themeTint="80"/>
        </w:rPr>
      </w:pPr>
      <w:bookmarkStart w:name="_Toc57407205" w:id="69"/>
      <w:r w:rsidRPr="001D05D5">
        <w:rPr>
          <w:rFonts w:ascii="Arial" w:hAnsi="Arial" w:cs="Arial"/>
          <w:color w:val="7F7F7F" w:themeColor="text1" w:themeTint="80"/>
        </w:rPr>
        <w:t xml:space="preserve">Figura </w:t>
      </w:r>
      <w:r w:rsidRPr="001D05D5">
        <w:rPr>
          <w:rFonts w:ascii="Arial" w:hAnsi="Arial" w:cs="Arial"/>
          <w:color w:val="7F7F7F" w:themeColor="text1" w:themeTint="80"/>
        </w:rPr>
        <w:fldChar w:fldCharType="begin"/>
      </w:r>
      <w:r w:rsidRPr="001D05D5">
        <w:rPr>
          <w:rFonts w:ascii="Arial" w:hAnsi="Arial" w:cs="Arial"/>
          <w:color w:val="7F7F7F" w:themeColor="text1" w:themeTint="80"/>
        </w:rPr>
        <w:instrText xml:space="preserve"> SEQ Figura \* ARABIC </w:instrText>
      </w:r>
      <w:r w:rsidRPr="001D05D5">
        <w:rPr>
          <w:rFonts w:ascii="Arial" w:hAnsi="Arial" w:cs="Arial"/>
          <w:color w:val="7F7F7F" w:themeColor="text1" w:themeTint="80"/>
        </w:rPr>
        <w:fldChar w:fldCharType="separate"/>
      </w:r>
      <w:r w:rsidR="005D087A">
        <w:rPr>
          <w:rFonts w:ascii="Arial" w:hAnsi="Arial" w:cs="Arial"/>
          <w:noProof/>
          <w:color w:val="7F7F7F" w:themeColor="text1" w:themeTint="80"/>
        </w:rPr>
        <w:t>23</w:t>
      </w:r>
      <w:r w:rsidRPr="001D05D5">
        <w:rPr>
          <w:rFonts w:ascii="Arial" w:hAnsi="Arial" w:cs="Arial"/>
          <w:color w:val="7F7F7F" w:themeColor="text1" w:themeTint="80"/>
        </w:rPr>
        <w:fldChar w:fldCharType="end"/>
      </w:r>
      <w:r w:rsidRPr="001D05D5">
        <w:rPr>
          <w:rFonts w:ascii="Arial" w:hAnsi="Arial" w:cs="Arial"/>
          <w:color w:val="7F7F7F" w:themeColor="text1" w:themeTint="80"/>
        </w:rPr>
        <w:t>: Banco de dados sem nenhum registro.</w:t>
      </w:r>
      <w:bookmarkEnd w:id="69"/>
    </w:p>
    <w:p w:rsidR="001D05D5" w:rsidP="001D05D5" w:rsidRDefault="00AB361D" w14:paraId="723E4507" w14:textId="77777777">
      <w:pPr>
        <w:keepNext/>
        <w:spacing w:line="360" w:lineRule="auto"/>
        <w:ind w:firstLine="708"/>
        <w:jc w:val="center"/>
      </w:pPr>
      <w:r>
        <w:rPr>
          <w:noProof/>
        </w:rPr>
        <w:drawing>
          <wp:inline distT="0" distB="0" distL="0" distR="0" wp14:anchorId="62DA07D4" wp14:editId="245B0A1A">
            <wp:extent cx="3478282" cy="1057275"/>
            <wp:effectExtent l="0" t="0" r="825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552" t="35295" r="47911" b="44411"/>
                    <a:stretch/>
                  </pic:blipFill>
                  <pic:spPr bwMode="auto">
                    <a:xfrm>
                      <a:off x="0" y="0"/>
                      <a:ext cx="3483526" cy="1058869"/>
                    </a:xfrm>
                    <a:prstGeom prst="rect">
                      <a:avLst/>
                    </a:prstGeom>
                    <a:ln>
                      <a:noFill/>
                    </a:ln>
                    <a:extLst>
                      <a:ext uri="{53640926-AAD7-44D8-BBD7-CCE9431645EC}">
                        <a14:shadowObscured xmlns:a14="http://schemas.microsoft.com/office/drawing/2010/main"/>
                      </a:ext>
                    </a:extLst>
                  </pic:spPr>
                </pic:pic>
              </a:graphicData>
            </a:graphic>
          </wp:inline>
        </w:drawing>
      </w:r>
    </w:p>
    <w:p w:rsidRPr="001D05D5" w:rsidR="00AB361D" w:rsidP="001D05D5" w:rsidRDefault="001D05D5" w14:paraId="17EE40F5" w14:textId="6E9834EB">
      <w:pPr>
        <w:pStyle w:val="Caption"/>
        <w:ind w:firstLine="708"/>
        <w:jc w:val="center"/>
        <w:rPr>
          <w:rFonts w:ascii="Arial" w:hAnsi="Arial" w:cs="Arial"/>
          <w:color w:val="7F7F7F" w:themeColor="text1" w:themeTint="80"/>
        </w:rPr>
      </w:pPr>
      <w:r w:rsidRPr="001D05D5">
        <w:rPr>
          <w:rFonts w:ascii="Arial" w:hAnsi="Arial" w:cs="Arial"/>
          <w:color w:val="7F7F7F" w:themeColor="text1" w:themeTint="80"/>
        </w:rPr>
        <w:t>Fonte: Autoria própria.</w:t>
      </w:r>
    </w:p>
    <w:p w:rsidR="00AB361D" w:rsidP="74DFE2A2" w:rsidRDefault="00AB361D" w14:paraId="6FD78C78" w14:textId="77777777">
      <w:pPr>
        <w:spacing w:line="360" w:lineRule="auto"/>
        <w:ind w:firstLine="708"/>
        <w:jc w:val="both"/>
        <w:rPr>
          <w:rFonts w:ascii="Arial" w:hAnsi="Arial" w:cs="Arial"/>
        </w:rPr>
      </w:pPr>
    </w:p>
    <w:p w:rsidRPr="001D05D5" w:rsidR="001D05D5" w:rsidP="001D05D5" w:rsidRDefault="001D05D5" w14:paraId="504F5437" w14:textId="2895F524">
      <w:pPr>
        <w:pStyle w:val="Caption"/>
        <w:keepNext/>
        <w:jc w:val="center"/>
        <w:rPr>
          <w:rFonts w:ascii="Arial" w:hAnsi="Arial" w:cs="Arial"/>
          <w:color w:val="7F7F7F" w:themeColor="text1" w:themeTint="80"/>
        </w:rPr>
      </w:pPr>
      <w:bookmarkStart w:name="_Toc57407206" w:id="70"/>
      <w:r w:rsidRPr="001D05D5">
        <w:rPr>
          <w:rFonts w:ascii="Arial" w:hAnsi="Arial" w:cs="Arial"/>
          <w:color w:val="7F7F7F" w:themeColor="text1" w:themeTint="80"/>
        </w:rPr>
        <w:t xml:space="preserve">Figura </w:t>
      </w:r>
      <w:r w:rsidRPr="001D05D5">
        <w:rPr>
          <w:rFonts w:ascii="Arial" w:hAnsi="Arial" w:cs="Arial"/>
          <w:color w:val="7F7F7F" w:themeColor="text1" w:themeTint="80"/>
        </w:rPr>
        <w:fldChar w:fldCharType="begin"/>
      </w:r>
      <w:r w:rsidRPr="001D05D5">
        <w:rPr>
          <w:rFonts w:ascii="Arial" w:hAnsi="Arial" w:cs="Arial"/>
          <w:color w:val="7F7F7F" w:themeColor="text1" w:themeTint="80"/>
        </w:rPr>
        <w:instrText xml:space="preserve"> SEQ Figura \* ARABIC </w:instrText>
      </w:r>
      <w:r w:rsidRPr="001D05D5">
        <w:rPr>
          <w:rFonts w:ascii="Arial" w:hAnsi="Arial" w:cs="Arial"/>
          <w:color w:val="7F7F7F" w:themeColor="text1" w:themeTint="80"/>
        </w:rPr>
        <w:fldChar w:fldCharType="separate"/>
      </w:r>
      <w:r w:rsidR="005D087A">
        <w:rPr>
          <w:rFonts w:ascii="Arial" w:hAnsi="Arial" w:cs="Arial"/>
          <w:noProof/>
          <w:color w:val="7F7F7F" w:themeColor="text1" w:themeTint="80"/>
        </w:rPr>
        <w:t>24</w:t>
      </w:r>
      <w:r w:rsidRPr="001D05D5">
        <w:rPr>
          <w:rFonts w:ascii="Arial" w:hAnsi="Arial" w:cs="Arial"/>
          <w:color w:val="7F7F7F" w:themeColor="text1" w:themeTint="80"/>
        </w:rPr>
        <w:fldChar w:fldCharType="end"/>
      </w:r>
      <w:r w:rsidRPr="001D05D5">
        <w:rPr>
          <w:rFonts w:ascii="Arial" w:hAnsi="Arial" w:cs="Arial"/>
          <w:color w:val="7F7F7F" w:themeColor="text1" w:themeTint="80"/>
        </w:rPr>
        <w:t>: Banco de dados após a turma ser inserida, com todos alunos faltantes.</w:t>
      </w:r>
      <w:bookmarkEnd w:id="70"/>
    </w:p>
    <w:p w:rsidR="001D05D5" w:rsidP="001D05D5" w:rsidRDefault="00E6184F" w14:paraId="4B451932" w14:textId="77777777">
      <w:pPr>
        <w:keepNext/>
        <w:spacing w:line="360" w:lineRule="auto"/>
        <w:ind w:firstLine="708"/>
        <w:jc w:val="center"/>
      </w:pPr>
      <w:r>
        <w:rPr>
          <w:noProof/>
        </w:rPr>
        <w:drawing>
          <wp:inline distT="0" distB="0" distL="0" distR="0" wp14:anchorId="2037E0F2" wp14:editId="59DBDB8D">
            <wp:extent cx="3186113" cy="10287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717" t="38235" r="48407" b="40589"/>
                    <a:stretch/>
                  </pic:blipFill>
                  <pic:spPr bwMode="auto">
                    <a:xfrm>
                      <a:off x="0" y="0"/>
                      <a:ext cx="3189415" cy="1029766"/>
                    </a:xfrm>
                    <a:prstGeom prst="rect">
                      <a:avLst/>
                    </a:prstGeom>
                    <a:ln>
                      <a:noFill/>
                    </a:ln>
                    <a:extLst>
                      <a:ext uri="{53640926-AAD7-44D8-BBD7-CCE9431645EC}">
                        <a14:shadowObscured xmlns:a14="http://schemas.microsoft.com/office/drawing/2010/main"/>
                      </a:ext>
                    </a:extLst>
                  </pic:spPr>
                </pic:pic>
              </a:graphicData>
            </a:graphic>
          </wp:inline>
        </w:drawing>
      </w:r>
    </w:p>
    <w:p w:rsidRPr="001D05D5" w:rsidR="00AB361D" w:rsidP="001D05D5" w:rsidRDefault="001D05D5" w14:paraId="558C063E" w14:textId="5BE2D4F7">
      <w:pPr>
        <w:pStyle w:val="Caption"/>
        <w:keepNext/>
        <w:jc w:val="center"/>
        <w:rPr>
          <w:rFonts w:ascii="Arial" w:hAnsi="Arial" w:cs="Arial"/>
          <w:color w:val="7F7F7F" w:themeColor="text1" w:themeTint="80"/>
        </w:rPr>
      </w:pPr>
      <w:r w:rsidRPr="001D05D5">
        <w:rPr>
          <w:rFonts w:ascii="Arial" w:hAnsi="Arial" w:cs="Arial"/>
          <w:color w:val="7F7F7F" w:themeColor="text1" w:themeTint="80"/>
        </w:rPr>
        <w:t>Fonte: Autoria própria.</w:t>
      </w:r>
    </w:p>
    <w:p w:rsidR="50E811FD" w:rsidP="74DFE2A2" w:rsidRDefault="47104E13" w14:paraId="6303B6B2" w14:textId="12F475C2">
      <w:pPr>
        <w:spacing w:line="360" w:lineRule="auto"/>
        <w:ind w:firstLine="708"/>
        <w:jc w:val="both"/>
        <w:rPr>
          <w:rFonts w:ascii="Arial" w:hAnsi="Arial" w:cs="Arial"/>
        </w:rPr>
      </w:pPr>
      <w:r w:rsidRPr="0779EF16">
        <w:rPr>
          <w:rFonts w:ascii="Arial" w:hAnsi="Arial" w:cs="Arial"/>
        </w:rPr>
        <w:t>Quando aparece alguém na webcam, o software detecta a face e tenta reconhecer, se o aluno for reconhecido, seu registro na tabela frequ</w:t>
      </w:r>
      <w:r w:rsidRPr="0779EF16" w:rsidR="63DD377F">
        <w:rPr>
          <w:rFonts w:ascii="Arial" w:hAnsi="Arial" w:cs="Arial"/>
        </w:rPr>
        <w:t>ê</w:t>
      </w:r>
      <w:r w:rsidRPr="0779EF16">
        <w:rPr>
          <w:rFonts w:ascii="Arial" w:hAnsi="Arial" w:cs="Arial"/>
        </w:rPr>
        <w:t>ncia é atualizado para prese</w:t>
      </w:r>
      <w:r w:rsidRPr="0779EF16" w:rsidR="3CF10E27">
        <w:rPr>
          <w:rFonts w:ascii="Arial" w:hAnsi="Arial" w:cs="Arial"/>
        </w:rPr>
        <w:t>nça ou atras</w:t>
      </w:r>
      <w:r w:rsidRPr="0779EF16" w:rsidR="773E4FEC">
        <w:rPr>
          <w:rFonts w:ascii="Arial" w:hAnsi="Arial" w:cs="Arial"/>
        </w:rPr>
        <w:t>o:</w:t>
      </w:r>
      <w:r w:rsidRPr="0779EF16" w:rsidR="3CF10E27">
        <w:rPr>
          <w:rFonts w:ascii="Arial" w:hAnsi="Arial" w:cs="Arial"/>
        </w:rPr>
        <w:t xml:space="preserve"> presença caso o aluno tenha chegado no </w:t>
      </w:r>
      <w:r w:rsidRPr="0779EF16" w:rsidR="47408BFE">
        <w:rPr>
          <w:rFonts w:ascii="Arial" w:hAnsi="Arial" w:cs="Arial"/>
        </w:rPr>
        <w:t>horário</w:t>
      </w:r>
      <w:r w:rsidRPr="0779EF16" w:rsidR="3CF10E27">
        <w:rPr>
          <w:rFonts w:ascii="Arial" w:hAnsi="Arial" w:cs="Arial"/>
        </w:rPr>
        <w:t xml:space="preserve"> de aula com </w:t>
      </w:r>
      <w:r w:rsidRPr="0779EF16" w:rsidR="662FD446">
        <w:rPr>
          <w:rFonts w:ascii="Arial" w:hAnsi="Arial" w:cs="Arial"/>
        </w:rPr>
        <w:t>tolerância</w:t>
      </w:r>
      <w:r w:rsidRPr="0779EF16" w:rsidR="3CF10E27">
        <w:rPr>
          <w:rFonts w:ascii="Arial" w:hAnsi="Arial" w:cs="Arial"/>
        </w:rPr>
        <w:t xml:space="preserve"> de</w:t>
      </w:r>
      <w:r w:rsidRPr="0779EF16" w:rsidR="215AC92C">
        <w:rPr>
          <w:rFonts w:ascii="Arial" w:hAnsi="Arial" w:cs="Arial"/>
        </w:rPr>
        <w:t xml:space="preserve"> 10 minutos</w:t>
      </w:r>
      <w:r w:rsidRPr="0779EF16" w:rsidR="1A5F8DC2">
        <w:rPr>
          <w:rFonts w:ascii="Arial" w:hAnsi="Arial" w:cs="Arial"/>
        </w:rPr>
        <w:t xml:space="preserve"> e</w:t>
      </w:r>
      <w:r w:rsidRPr="0779EF16" w:rsidR="215AC92C">
        <w:rPr>
          <w:rFonts w:ascii="Arial" w:hAnsi="Arial" w:cs="Arial"/>
        </w:rPr>
        <w:t xml:space="preserve"> </w:t>
      </w:r>
      <w:r w:rsidRPr="0779EF16" w:rsidR="103AEBBD">
        <w:rPr>
          <w:rFonts w:ascii="Arial" w:hAnsi="Arial" w:cs="Arial"/>
        </w:rPr>
        <w:t>atrasado se o aluno chegou depois</w:t>
      </w:r>
      <w:r w:rsidRPr="0779EF16" w:rsidR="6BD03969">
        <w:rPr>
          <w:rFonts w:ascii="Arial" w:hAnsi="Arial" w:cs="Arial"/>
        </w:rPr>
        <w:t xml:space="preserve"> desse horário</w:t>
      </w:r>
      <w:r w:rsidRPr="0779EF16" w:rsidR="20D66D87">
        <w:rPr>
          <w:rFonts w:ascii="Arial" w:hAnsi="Arial" w:cs="Arial"/>
        </w:rPr>
        <w:t xml:space="preserve"> (</w:t>
      </w:r>
      <w:r w:rsidRPr="0779EF16" w:rsidR="103AEBBD">
        <w:rPr>
          <w:rFonts w:ascii="Arial" w:hAnsi="Arial" w:cs="Arial"/>
        </w:rPr>
        <w:t xml:space="preserve">nesse caso é mandado um e-mail </w:t>
      </w:r>
      <w:r w:rsidRPr="0779EF16" w:rsidR="1149B42E">
        <w:rPr>
          <w:rFonts w:ascii="Arial" w:hAnsi="Arial" w:cs="Arial"/>
        </w:rPr>
        <w:t>automático</w:t>
      </w:r>
      <w:r w:rsidRPr="0779EF16" w:rsidR="103AEBBD">
        <w:rPr>
          <w:rFonts w:ascii="Arial" w:hAnsi="Arial" w:cs="Arial"/>
        </w:rPr>
        <w:t xml:space="preserve"> para a secretaria da escola informando </w:t>
      </w:r>
      <w:r w:rsidRPr="0779EF16" w:rsidR="45F7F5B0">
        <w:rPr>
          <w:rFonts w:ascii="Arial" w:hAnsi="Arial" w:cs="Arial"/>
        </w:rPr>
        <w:t>que o aluno chegou atrasado</w:t>
      </w:r>
      <w:r w:rsidRPr="0779EF16" w:rsidR="1CD72682">
        <w:rPr>
          <w:rFonts w:ascii="Arial" w:hAnsi="Arial" w:cs="Arial"/>
        </w:rPr>
        <w:t>)</w:t>
      </w:r>
      <w:r w:rsidRPr="0779EF16" w:rsidR="45F7F5B0">
        <w:rPr>
          <w:rFonts w:ascii="Arial" w:hAnsi="Arial" w:cs="Arial"/>
        </w:rPr>
        <w:t>. Caso a pessoa não</w:t>
      </w:r>
      <w:r w:rsidRPr="0779EF16" w:rsidR="103AEBBD">
        <w:rPr>
          <w:rFonts w:ascii="Arial" w:hAnsi="Arial" w:cs="Arial"/>
        </w:rPr>
        <w:t xml:space="preserve"> </w:t>
      </w:r>
      <w:r w:rsidRPr="0779EF16" w:rsidR="3B01236E">
        <w:rPr>
          <w:rFonts w:ascii="Arial" w:hAnsi="Arial" w:cs="Arial"/>
        </w:rPr>
        <w:t>tenha sido</w:t>
      </w:r>
      <w:r w:rsidRPr="0779EF16" w:rsidR="60A78D70">
        <w:rPr>
          <w:rFonts w:ascii="Arial" w:hAnsi="Arial" w:cs="Arial"/>
        </w:rPr>
        <w:t xml:space="preserve"> reconhecida</w:t>
      </w:r>
      <w:r w:rsidRPr="0779EF16" w:rsidR="1F2FB97E">
        <w:rPr>
          <w:rFonts w:ascii="Arial" w:hAnsi="Arial" w:cs="Arial"/>
        </w:rPr>
        <w:t xml:space="preserve"> pelo algoritmo,</w:t>
      </w:r>
      <w:r w:rsidRPr="0779EF16" w:rsidR="60A78D70">
        <w:rPr>
          <w:rFonts w:ascii="Arial" w:hAnsi="Arial" w:cs="Arial"/>
        </w:rPr>
        <w:t xml:space="preserve"> é mandado um e-mail para a secretaria com a foto do </w:t>
      </w:r>
      <w:r w:rsidRPr="0779EF16" w:rsidR="6885FBAE">
        <w:rPr>
          <w:rFonts w:ascii="Arial" w:hAnsi="Arial" w:cs="Arial"/>
        </w:rPr>
        <w:t>indivíduo</w:t>
      </w:r>
      <w:r w:rsidRPr="0779EF16" w:rsidR="60A78D70">
        <w:rPr>
          <w:rFonts w:ascii="Arial" w:hAnsi="Arial" w:cs="Arial"/>
        </w:rPr>
        <w:t>.</w:t>
      </w:r>
    </w:p>
    <w:p w:rsidRPr="001D05D5" w:rsidR="001D05D5" w:rsidP="001D05D5" w:rsidRDefault="001D05D5" w14:paraId="10C02649" w14:textId="7E6E2891">
      <w:pPr>
        <w:pStyle w:val="Caption"/>
        <w:keepNext/>
        <w:jc w:val="center"/>
        <w:rPr>
          <w:rFonts w:ascii="Arial" w:hAnsi="Arial" w:cs="Arial"/>
          <w:color w:val="7F7F7F" w:themeColor="text1" w:themeTint="80"/>
        </w:rPr>
      </w:pPr>
      <w:bookmarkStart w:name="_Toc57407207" w:id="71"/>
      <w:r w:rsidRPr="001D05D5">
        <w:rPr>
          <w:rFonts w:ascii="Arial" w:hAnsi="Arial" w:cs="Arial"/>
          <w:color w:val="7F7F7F" w:themeColor="text1" w:themeTint="80"/>
        </w:rPr>
        <w:t xml:space="preserve">Figura </w:t>
      </w:r>
      <w:r w:rsidRPr="001D05D5">
        <w:rPr>
          <w:rFonts w:ascii="Arial" w:hAnsi="Arial" w:cs="Arial"/>
          <w:color w:val="7F7F7F" w:themeColor="text1" w:themeTint="80"/>
        </w:rPr>
        <w:fldChar w:fldCharType="begin"/>
      </w:r>
      <w:r w:rsidRPr="001D05D5">
        <w:rPr>
          <w:rFonts w:ascii="Arial" w:hAnsi="Arial" w:cs="Arial"/>
          <w:color w:val="7F7F7F" w:themeColor="text1" w:themeTint="80"/>
        </w:rPr>
        <w:instrText xml:space="preserve"> SEQ Figura \* ARABIC </w:instrText>
      </w:r>
      <w:r w:rsidRPr="001D05D5">
        <w:rPr>
          <w:rFonts w:ascii="Arial" w:hAnsi="Arial" w:cs="Arial"/>
          <w:color w:val="7F7F7F" w:themeColor="text1" w:themeTint="80"/>
        </w:rPr>
        <w:fldChar w:fldCharType="separate"/>
      </w:r>
      <w:r w:rsidR="005D087A">
        <w:rPr>
          <w:rFonts w:ascii="Arial" w:hAnsi="Arial" w:cs="Arial"/>
          <w:noProof/>
          <w:color w:val="7F7F7F" w:themeColor="text1" w:themeTint="80"/>
        </w:rPr>
        <w:t>25</w:t>
      </w:r>
      <w:r w:rsidRPr="001D05D5">
        <w:rPr>
          <w:rFonts w:ascii="Arial" w:hAnsi="Arial" w:cs="Arial"/>
          <w:color w:val="7F7F7F" w:themeColor="text1" w:themeTint="80"/>
        </w:rPr>
        <w:fldChar w:fldCharType="end"/>
      </w:r>
      <w:r w:rsidRPr="001D05D5">
        <w:rPr>
          <w:rFonts w:ascii="Arial" w:hAnsi="Arial" w:cs="Arial"/>
          <w:color w:val="7F7F7F" w:themeColor="text1" w:themeTint="80"/>
        </w:rPr>
        <w:t>: Membro do trabalho fazendo reconhecimento.</w:t>
      </w:r>
      <w:bookmarkEnd w:id="71"/>
    </w:p>
    <w:p w:rsidR="001D05D5" w:rsidP="001D05D5" w:rsidRDefault="00E6184F" w14:paraId="0DDF9E75" w14:textId="77777777">
      <w:pPr>
        <w:keepNext/>
        <w:spacing w:line="360" w:lineRule="auto"/>
        <w:ind w:firstLine="708"/>
        <w:jc w:val="center"/>
      </w:pPr>
      <w:r>
        <w:rPr>
          <w:noProof/>
        </w:rPr>
        <w:drawing>
          <wp:inline distT="0" distB="0" distL="0" distR="0" wp14:anchorId="6E7B9475" wp14:editId="1387C17A">
            <wp:extent cx="2543175" cy="202379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828" t="16470" r="31209" b="17059"/>
                    <a:stretch/>
                  </pic:blipFill>
                  <pic:spPr bwMode="auto">
                    <a:xfrm>
                      <a:off x="0" y="0"/>
                      <a:ext cx="2545747" cy="2025841"/>
                    </a:xfrm>
                    <a:prstGeom prst="rect">
                      <a:avLst/>
                    </a:prstGeom>
                    <a:ln>
                      <a:noFill/>
                    </a:ln>
                    <a:extLst>
                      <a:ext uri="{53640926-AAD7-44D8-BBD7-CCE9431645EC}">
                        <a14:shadowObscured xmlns:a14="http://schemas.microsoft.com/office/drawing/2010/main"/>
                      </a:ext>
                    </a:extLst>
                  </pic:spPr>
                </pic:pic>
              </a:graphicData>
            </a:graphic>
          </wp:inline>
        </w:drawing>
      </w:r>
    </w:p>
    <w:p w:rsidRPr="001D05D5" w:rsidR="00AB361D" w:rsidP="001D05D5" w:rsidRDefault="001D05D5" w14:paraId="2370EC6F" w14:textId="403178F6">
      <w:pPr>
        <w:pStyle w:val="Caption"/>
        <w:jc w:val="center"/>
        <w:rPr>
          <w:rFonts w:ascii="Arial" w:hAnsi="Arial" w:cs="Arial"/>
          <w:color w:val="7F7F7F" w:themeColor="text1" w:themeTint="80"/>
        </w:rPr>
      </w:pPr>
      <w:r w:rsidRPr="001D05D5">
        <w:rPr>
          <w:rFonts w:ascii="Arial" w:hAnsi="Arial" w:cs="Arial"/>
          <w:color w:val="7F7F7F" w:themeColor="text1" w:themeTint="80"/>
        </w:rPr>
        <w:t>Fonte: Autoria própria.</w:t>
      </w:r>
    </w:p>
    <w:p w:rsidR="00AB361D" w:rsidP="00AB361D" w:rsidRDefault="009F5F19" w14:paraId="532AD81D" w14:textId="7E9FC5A6">
      <w:pPr>
        <w:spacing w:line="360" w:lineRule="auto"/>
        <w:ind w:firstLine="708"/>
        <w:jc w:val="both"/>
        <w:rPr>
          <w:rFonts w:ascii="Arial" w:hAnsi="Arial" w:cs="Arial"/>
        </w:rPr>
      </w:pPr>
      <w:r w:rsidRPr="0896AD84">
        <w:rPr>
          <w:rFonts w:ascii="Arial" w:hAnsi="Arial" w:cs="Arial"/>
        </w:rPr>
        <w:t>No print abaixo a aluna Isabella, com RA 20202020 consta como atrasada, já que o reconhecimento aconteceu fora do horário programado da aula.</w:t>
      </w:r>
    </w:p>
    <w:p w:rsidRPr="001D05D5" w:rsidR="001D05D5" w:rsidP="001D05D5" w:rsidRDefault="001D05D5" w14:paraId="5CDE271D" w14:textId="66164602">
      <w:pPr>
        <w:pStyle w:val="Caption"/>
        <w:keepNext/>
        <w:jc w:val="center"/>
        <w:rPr>
          <w:rFonts w:ascii="Arial" w:hAnsi="Arial" w:cs="Arial"/>
          <w:color w:val="7F7F7F" w:themeColor="text1" w:themeTint="80"/>
        </w:rPr>
      </w:pPr>
      <w:bookmarkStart w:name="_Toc57407208" w:id="72"/>
      <w:r w:rsidRPr="001D05D5">
        <w:rPr>
          <w:rFonts w:ascii="Arial" w:hAnsi="Arial" w:cs="Arial"/>
          <w:color w:val="7F7F7F" w:themeColor="text1" w:themeTint="80"/>
        </w:rPr>
        <w:t xml:space="preserve">Figura </w:t>
      </w:r>
      <w:r w:rsidRPr="001D05D5">
        <w:rPr>
          <w:rFonts w:ascii="Arial" w:hAnsi="Arial" w:cs="Arial"/>
          <w:color w:val="7F7F7F" w:themeColor="text1" w:themeTint="80"/>
        </w:rPr>
        <w:fldChar w:fldCharType="begin"/>
      </w:r>
      <w:r w:rsidRPr="001D05D5">
        <w:rPr>
          <w:rFonts w:ascii="Arial" w:hAnsi="Arial" w:cs="Arial"/>
          <w:color w:val="7F7F7F" w:themeColor="text1" w:themeTint="80"/>
        </w:rPr>
        <w:instrText xml:space="preserve"> SEQ Figura \* ARABIC </w:instrText>
      </w:r>
      <w:r w:rsidRPr="001D05D5">
        <w:rPr>
          <w:rFonts w:ascii="Arial" w:hAnsi="Arial" w:cs="Arial"/>
          <w:color w:val="7F7F7F" w:themeColor="text1" w:themeTint="80"/>
        </w:rPr>
        <w:fldChar w:fldCharType="separate"/>
      </w:r>
      <w:r w:rsidR="005D087A">
        <w:rPr>
          <w:rFonts w:ascii="Arial" w:hAnsi="Arial" w:cs="Arial"/>
          <w:noProof/>
          <w:color w:val="7F7F7F" w:themeColor="text1" w:themeTint="80"/>
        </w:rPr>
        <w:t>26</w:t>
      </w:r>
      <w:r w:rsidRPr="001D05D5">
        <w:rPr>
          <w:rFonts w:ascii="Arial" w:hAnsi="Arial" w:cs="Arial"/>
          <w:color w:val="7F7F7F" w:themeColor="text1" w:themeTint="80"/>
        </w:rPr>
        <w:fldChar w:fldCharType="end"/>
      </w:r>
      <w:r w:rsidRPr="001D05D5">
        <w:rPr>
          <w:rFonts w:ascii="Arial" w:hAnsi="Arial" w:cs="Arial"/>
          <w:color w:val="7F7F7F" w:themeColor="text1" w:themeTint="80"/>
        </w:rPr>
        <w:t>: Banco de dados após a aluna ser reconhecida.</w:t>
      </w:r>
      <w:bookmarkEnd w:id="72"/>
    </w:p>
    <w:p w:rsidR="001D05D5" w:rsidP="001D05D5" w:rsidRDefault="009F5F19" w14:paraId="56979BF1" w14:textId="77777777">
      <w:pPr>
        <w:keepNext/>
        <w:spacing w:line="360" w:lineRule="auto"/>
        <w:ind w:firstLine="708"/>
        <w:jc w:val="center"/>
      </w:pPr>
      <w:r w:rsidRPr="009F5F19">
        <w:rPr>
          <w:rFonts w:ascii="Arial" w:hAnsi="Arial" w:cs="Arial"/>
          <w:noProof/>
        </w:rPr>
        <w:drawing>
          <wp:inline distT="0" distB="0" distL="0" distR="0" wp14:anchorId="3668369F" wp14:editId="77CD0E94">
            <wp:extent cx="2578100" cy="75826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717" t="39118" r="48738" b="41765"/>
                    <a:stretch/>
                  </pic:blipFill>
                  <pic:spPr bwMode="auto">
                    <a:xfrm>
                      <a:off x="0" y="0"/>
                      <a:ext cx="2606238" cy="766541"/>
                    </a:xfrm>
                    <a:prstGeom prst="rect">
                      <a:avLst/>
                    </a:prstGeom>
                    <a:ln>
                      <a:noFill/>
                    </a:ln>
                    <a:extLst>
                      <a:ext uri="{53640926-AAD7-44D8-BBD7-CCE9431645EC}">
                        <a14:shadowObscured xmlns:a14="http://schemas.microsoft.com/office/drawing/2010/main"/>
                      </a:ext>
                    </a:extLst>
                  </pic:spPr>
                </pic:pic>
              </a:graphicData>
            </a:graphic>
          </wp:inline>
        </w:drawing>
      </w:r>
    </w:p>
    <w:p w:rsidRPr="001D05D5" w:rsidR="00AB361D" w:rsidP="001D05D5" w:rsidRDefault="001D05D5" w14:paraId="78A1DEEB" w14:textId="59CE8129">
      <w:pPr>
        <w:pStyle w:val="Caption"/>
        <w:jc w:val="center"/>
        <w:rPr>
          <w:rFonts w:ascii="Arial" w:hAnsi="Arial" w:cs="Arial"/>
          <w:color w:val="7F7F7F" w:themeColor="text1" w:themeTint="80"/>
        </w:rPr>
      </w:pPr>
      <w:r w:rsidRPr="001D05D5">
        <w:rPr>
          <w:rFonts w:ascii="Arial" w:hAnsi="Arial" w:cs="Arial"/>
          <w:color w:val="7F7F7F" w:themeColor="text1" w:themeTint="80"/>
        </w:rPr>
        <w:t>Fonte: Autoria própria.</w:t>
      </w:r>
    </w:p>
    <w:p w:rsidRPr="00AB361D" w:rsidR="00AB361D" w:rsidP="00AB361D" w:rsidRDefault="00AB361D" w14:paraId="72DD62F7" w14:textId="77777777"/>
    <w:p w:rsidRPr="001D05D5" w:rsidR="001D05D5" w:rsidP="001D05D5" w:rsidRDefault="001D05D5" w14:paraId="58476A03" w14:textId="46E3F1FB">
      <w:pPr>
        <w:pStyle w:val="Caption"/>
        <w:ind w:firstLine="708"/>
        <w:jc w:val="center"/>
        <w:rPr>
          <w:rFonts w:ascii="Arial" w:hAnsi="Arial" w:cs="Arial"/>
          <w:color w:val="7F7F7F" w:themeColor="text1" w:themeTint="80"/>
        </w:rPr>
      </w:pPr>
      <w:bookmarkStart w:name="_Toc57407209" w:id="73"/>
      <w:r w:rsidRPr="001D05D5">
        <w:rPr>
          <w:rFonts w:ascii="Arial" w:hAnsi="Arial" w:cs="Arial"/>
          <w:color w:val="7F7F7F" w:themeColor="text1" w:themeTint="80"/>
        </w:rPr>
        <w:t xml:space="preserve">Figura </w:t>
      </w:r>
      <w:r w:rsidRPr="001D05D5">
        <w:rPr>
          <w:rFonts w:ascii="Arial" w:hAnsi="Arial" w:cs="Arial"/>
          <w:color w:val="7F7F7F" w:themeColor="text1" w:themeTint="80"/>
        </w:rPr>
        <w:fldChar w:fldCharType="begin"/>
      </w:r>
      <w:r w:rsidRPr="001D05D5">
        <w:rPr>
          <w:rFonts w:ascii="Arial" w:hAnsi="Arial" w:cs="Arial"/>
          <w:color w:val="7F7F7F" w:themeColor="text1" w:themeTint="80"/>
        </w:rPr>
        <w:instrText xml:space="preserve"> SEQ Figura \* ARABIC </w:instrText>
      </w:r>
      <w:r w:rsidRPr="001D05D5">
        <w:rPr>
          <w:rFonts w:ascii="Arial" w:hAnsi="Arial" w:cs="Arial"/>
          <w:color w:val="7F7F7F" w:themeColor="text1" w:themeTint="80"/>
        </w:rPr>
        <w:fldChar w:fldCharType="separate"/>
      </w:r>
      <w:r w:rsidR="005D087A">
        <w:rPr>
          <w:rFonts w:ascii="Arial" w:hAnsi="Arial" w:cs="Arial"/>
          <w:noProof/>
          <w:color w:val="7F7F7F" w:themeColor="text1" w:themeTint="80"/>
        </w:rPr>
        <w:t>27</w:t>
      </w:r>
      <w:r w:rsidRPr="001D05D5">
        <w:rPr>
          <w:rFonts w:ascii="Arial" w:hAnsi="Arial" w:cs="Arial"/>
          <w:color w:val="7F7F7F" w:themeColor="text1" w:themeTint="80"/>
        </w:rPr>
        <w:fldChar w:fldCharType="end"/>
      </w:r>
      <w:r w:rsidRPr="001D05D5">
        <w:rPr>
          <w:rFonts w:ascii="Arial" w:hAnsi="Arial" w:cs="Arial"/>
          <w:color w:val="7F7F7F" w:themeColor="text1" w:themeTint="80"/>
        </w:rPr>
        <w:t>: E-mail recebido pela secretaria devido ao suposto atraso.</w:t>
      </w:r>
      <w:bookmarkEnd w:id="73"/>
    </w:p>
    <w:p w:rsidR="001D05D5" w:rsidP="001D05D5" w:rsidRDefault="00AB361D" w14:paraId="239467D8" w14:textId="77777777">
      <w:pPr>
        <w:pStyle w:val="Caption"/>
        <w:keepNext/>
        <w:ind w:firstLine="708"/>
        <w:jc w:val="center"/>
      </w:pPr>
      <w:r>
        <w:rPr>
          <w:noProof/>
        </w:rPr>
        <w:drawing>
          <wp:inline distT="0" distB="0" distL="0" distR="0" wp14:anchorId="6ED16D78" wp14:editId="1456139A">
            <wp:extent cx="2916334" cy="11334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0009" t="33516" r="39147" b="38260"/>
                    <a:stretch/>
                  </pic:blipFill>
                  <pic:spPr bwMode="auto">
                    <a:xfrm>
                      <a:off x="0" y="0"/>
                      <a:ext cx="2938332" cy="1142025"/>
                    </a:xfrm>
                    <a:prstGeom prst="rect">
                      <a:avLst/>
                    </a:prstGeom>
                    <a:noFill/>
                    <a:ln>
                      <a:noFill/>
                    </a:ln>
                    <a:extLst>
                      <a:ext uri="{53640926-AAD7-44D8-BBD7-CCE9431645EC}">
                        <a14:shadowObscured xmlns:a14="http://schemas.microsoft.com/office/drawing/2010/main"/>
                      </a:ext>
                    </a:extLst>
                  </pic:spPr>
                </pic:pic>
              </a:graphicData>
            </a:graphic>
          </wp:inline>
        </w:drawing>
      </w:r>
    </w:p>
    <w:p w:rsidRPr="00AB361D" w:rsidR="00AB361D" w:rsidP="001D05D5" w:rsidRDefault="001D05D5" w14:paraId="3A83BDA6" w14:textId="433F7959">
      <w:pPr>
        <w:pStyle w:val="Caption"/>
        <w:ind w:firstLine="708"/>
        <w:jc w:val="center"/>
        <w:rPr>
          <w:rFonts w:ascii="Arial" w:hAnsi="Arial" w:cs="Arial"/>
          <w:color w:val="7F7F7F" w:themeColor="text1" w:themeTint="80"/>
        </w:rPr>
      </w:pPr>
      <w:r w:rsidRPr="001D05D5">
        <w:rPr>
          <w:rFonts w:ascii="Arial" w:hAnsi="Arial" w:cs="Arial"/>
          <w:color w:val="7F7F7F" w:themeColor="text1" w:themeTint="80"/>
        </w:rPr>
        <w:t>Fonte: Autoria própria.</w:t>
      </w:r>
    </w:p>
    <w:p w:rsidR="009F5F19" w:rsidP="74DFE2A2" w:rsidRDefault="009F5F19" w14:paraId="30408F97" w14:textId="03E82DA1">
      <w:pPr>
        <w:spacing w:line="360" w:lineRule="auto"/>
        <w:ind w:firstLine="708"/>
        <w:jc w:val="both"/>
      </w:pPr>
    </w:p>
    <w:p w:rsidR="009F5F19" w:rsidP="74DFE2A2" w:rsidRDefault="009F5F19" w14:paraId="4F3ACAD3" w14:textId="0CD38DE1">
      <w:pPr>
        <w:spacing w:line="360" w:lineRule="auto"/>
        <w:ind w:firstLine="708"/>
        <w:jc w:val="both"/>
      </w:pPr>
    </w:p>
    <w:p w:rsidRPr="00AB361D" w:rsidR="50E811FD" w:rsidP="685E04E1" w:rsidRDefault="001D05D5" w14:paraId="628B8B20" w14:textId="1E52B492">
      <w:pPr>
        <w:spacing w:line="360" w:lineRule="auto"/>
        <w:ind w:firstLine="708"/>
        <w:jc w:val="both"/>
        <w:rPr>
          <w:rFonts w:ascii="Arial" w:hAnsi="Arial" w:cs="Arial"/>
        </w:rPr>
      </w:pPr>
      <w:r>
        <w:rPr>
          <w:noProof/>
        </w:rPr>
        <mc:AlternateContent>
          <mc:Choice Requires="wps">
            <w:drawing>
              <wp:anchor distT="0" distB="0" distL="114300" distR="114300" simplePos="0" relativeHeight="251658245" behindDoc="0" locked="0" layoutInCell="1" allowOverlap="1" wp14:anchorId="65E5F6CA" wp14:editId="721DF4F9">
                <wp:simplePos x="0" y="0"/>
                <wp:positionH relativeFrom="column">
                  <wp:posOffset>986790</wp:posOffset>
                </wp:positionH>
                <wp:positionV relativeFrom="paragraph">
                  <wp:posOffset>3522980</wp:posOffset>
                </wp:positionV>
                <wp:extent cx="3736340" cy="635"/>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rsidRPr="001D05D5" w:rsidR="003C3D71" w:rsidP="001D05D5" w:rsidRDefault="003C3D71" w14:paraId="03243AD6" w14:textId="0C743402">
                            <w:pPr>
                              <w:pStyle w:val="Caption"/>
                              <w:ind w:firstLine="708"/>
                              <w:jc w:val="center"/>
                              <w:rPr>
                                <w:rFonts w:ascii="Arial" w:hAnsi="Arial" w:cs="Arial"/>
                                <w:color w:val="7F7F7F" w:themeColor="text1" w:themeTint="80"/>
                              </w:rPr>
                            </w:pPr>
                            <w:r w:rsidRPr="001D05D5">
                              <w:rPr>
                                <w:rFonts w:ascii="Arial" w:hAnsi="Arial" w:cs="Arial"/>
                                <w:color w:val="7F7F7F" w:themeColor="text1" w:themeTint="80"/>
                              </w:rPr>
                              <w:t>Fonte: Autoria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65E5F6CA">
                <v:stroke joinstyle="miter"/>
                <v:path gradientshapeok="t" o:connecttype="rect"/>
              </v:shapetype>
              <v:shape id="Caixa de Texto 47" style="position:absolute;left:0;text-align:left;margin-left:77.7pt;margin-top:277.4pt;width:294.2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yvMwIAAGwEAAAOAAAAZHJzL2Uyb0RvYy54bWysVMFu2zAMvQ/YPwi6L06aLh2M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">
                <v:textbox style="mso-fit-shape-to-text:t" inset="0,0,0,0">
                  <w:txbxContent>
                    <w:p w:rsidRPr="001D05D5" w:rsidR="003C3D71" w:rsidP="001D05D5" w:rsidRDefault="003C3D71" w14:paraId="03243AD6" w14:textId="0C743402">
                      <w:pPr>
                        <w:pStyle w:val="Caption"/>
                        <w:ind w:firstLine="708"/>
                        <w:jc w:val="center"/>
                        <w:rPr>
                          <w:rFonts w:ascii="Arial" w:hAnsi="Arial" w:cs="Arial"/>
                          <w:color w:val="7F7F7F" w:themeColor="text1" w:themeTint="80"/>
                        </w:rPr>
                      </w:pPr>
                      <w:r w:rsidRPr="001D05D5">
                        <w:rPr>
                          <w:rFonts w:ascii="Arial" w:hAnsi="Arial" w:cs="Arial"/>
                          <w:color w:val="7F7F7F" w:themeColor="text1" w:themeTint="80"/>
                        </w:rPr>
                        <w:t>Fonte: Autoria própria.</w:t>
                      </w:r>
                    </w:p>
                  </w:txbxContent>
                </v:textbox>
                <w10:wrap type="topAndBottom"/>
              </v:shape>
            </w:pict>
          </mc:Fallback>
        </mc:AlternateContent>
      </w:r>
      <w:r w:rsidRPr="00AB361D">
        <w:rPr>
          <w:rFonts w:ascii="Arial" w:hAnsi="Arial" w:cs="Arial"/>
          <w:noProof/>
        </w:rPr>
        <w:drawing>
          <wp:anchor distT="0" distB="0" distL="114300" distR="114300" simplePos="0" relativeHeight="251658242" behindDoc="1" locked="0" layoutInCell="1" allowOverlap="1" wp14:anchorId="39D5AA38" wp14:editId="667627D9">
            <wp:simplePos x="0" y="0"/>
            <wp:positionH relativeFrom="margin">
              <wp:posOffset>986790</wp:posOffset>
            </wp:positionH>
            <wp:positionV relativeFrom="paragraph">
              <wp:posOffset>1503680</wp:posOffset>
            </wp:positionV>
            <wp:extent cx="3736340" cy="1962150"/>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7836" t="12611" r="25374" b="25000"/>
                    <a:stretch/>
                  </pic:blipFill>
                  <pic:spPr bwMode="auto">
                    <a:xfrm>
                      <a:off x="0" y="0"/>
                      <a:ext cx="3736340"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4" behindDoc="0" locked="0" layoutInCell="1" allowOverlap="1" wp14:anchorId="105030D5" wp14:editId="7EA6502E">
                <wp:simplePos x="0" y="0"/>
                <wp:positionH relativeFrom="margin">
                  <wp:align>center</wp:align>
                </wp:positionH>
                <wp:positionV relativeFrom="paragraph">
                  <wp:posOffset>1160780</wp:posOffset>
                </wp:positionV>
                <wp:extent cx="3736340" cy="457200"/>
                <wp:effectExtent l="0" t="0" r="0" b="0"/>
                <wp:wrapTopAndBottom/>
                <wp:docPr id="46" name="Caixa de Texto 46"/>
                <wp:cNvGraphicFramePr/>
                <a:graphic xmlns:a="http://schemas.openxmlformats.org/drawingml/2006/main">
                  <a:graphicData uri="http://schemas.microsoft.com/office/word/2010/wordprocessingShape">
                    <wps:wsp>
                      <wps:cNvSpPr txBox="1"/>
                      <wps:spPr>
                        <a:xfrm>
                          <a:off x="0" y="0"/>
                          <a:ext cx="3736340" cy="457200"/>
                        </a:xfrm>
                        <a:prstGeom prst="rect">
                          <a:avLst/>
                        </a:prstGeom>
                        <a:solidFill>
                          <a:prstClr val="white"/>
                        </a:solidFill>
                        <a:ln>
                          <a:noFill/>
                        </a:ln>
                      </wps:spPr>
                      <wps:txbx>
                        <w:txbxContent>
                          <w:p w:rsidRPr="001D05D5" w:rsidR="003C3D71" w:rsidP="001D05D5" w:rsidRDefault="003C3D71" w14:paraId="7AEABB80" w14:textId="4D81A1D2">
                            <w:pPr>
                              <w:pStyle w:val="Caption"/>
                              <w:ind w:firstLine="708"/>
                              <w:jc w:val="center"/>
                              <w:rPr>
                                <w:rFonts w:ascii="Arial" w:hAnsi="Arial" w:cs="Arial"/>
                                <w:color w:val="7F7F7F" w:themeColor="text1" w:themeTint="80"/>
                              </w:rPr>
                            </w:pPr>
                            <w:bookmarkStart w:name="_Toc57407210" w:id="74"/>
                            <w:r w:rsidRPr="001D05D5">
                              <w:rPr>
                                <w:rFonts w:ascii="Arial" w:hAnsi="Arial" w:cs="Arial"/>
                                <w:color w:val="7F7F7F" w:themeColor="text1" w:themeTint="80"/>
                              </w:rPr>
                              <w:t xml:space="preserve">Figura </w:t>
                            </w:r>
                            <w:r w:rsidRPr="001D05D5">
                              <w:rPr>
                                <w:rFonts w:ascii="Arial" w:hAnsi="Arial" w:cs="Arial"/>
                                <w:color w:val="7F7F7F" w:themeColor="text1" w:themeTint="80"/>
                              </w:rPr>
                              <w:fldChar w:fldCharType="begin"/>
                            </w:r>
                            <w:r w:rsidRPr="001D05D5">
                              <w:rPr>
                                <w:rFonts w:ascii="Arial" w:hAnsi="Arial" w:cs="Arial"/>
                                <w:color w:val="7F7F7F" w:themeColor="text1" w:themeTint="80"/>
                              </w:rPr>
                              <w:instrText xml:space="preserve"> SEQ Figura \* ARABIC </w:instrText>
                            </w:r>
                            <w:r w:rsidRPr="001D05D5">
                              <w:rPr>
                                <w:rFonts w:ascii="Arial" w:hAnsi="Arial" w:cs="Arial"/>
                                <w:color w:val="7F7F7F" w:themeColor="text1" w:themeTint="80"/>
                              </w:rPr>
                              <w:fldChar w:fldCharType="separate"/>
                            </w:r>
                            <w:r w:rsidR="005D087A">
                              <w:rPr>
                                <w:rFonts w:ascii="Arial" w:hAnsi="Arial" w:cs="Arial"/>
                                <w:noProof/>
                                <w:color w:val="7F7F7F" w:themeColor="text1" w:themeTint="80"/>
                              </w:rPr>
                              <w:t>28</w:t>
                            </w:r>
                            <w:r w:rsidRPr="001D05D5">
                              <w:rPr>
                                <w:rFonts w:ascii="Arial" w:hAnsi="Arial" w:cs="Arial"/>
                                <w:color w:val="7F7F7F" w:themeColor="text1" w:themeTint="80"/>
                              </w:rPr>
                              <w:fldChar w:fldCharType="end"/>
                            </w:r>
                            <w:r w:rsidRPr="001D05D5">
                              <w:rPr>
                                <w:rFonts w:ascii="Arial" w:hAnsi="Arial" w:cs="Arial"/>
                                <w:color w:val="7F7F7F" w:themeColor="text1" w:themeTint="80"/>
                              </w:rPr>
                              <w:t>: Aviso de e-mail enviado a secretaria.</w:t>
                            </w:r>
                            <w:bookmarkEnd w:id="74"/>
                          </w:p>
                          <w:p w:rsidR="003C3D71" w:rsidP="001D05D5" w:rsidRDefault="003C3D71" w14:paraId="4A68B80A" w14:textId="2E692B54"/>
                          <w:p w:rsidRPr="001D05D5" w:rsidR="003C3D71" w:rsidP="001D05D5" w:rsidRDefault="003C3D71" w14:paraId="13B00B3D" w14:textId="777777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Caixa de Texto 46" style="position:absolute;left:0;text-align:left;margin-left:0;margin-top:91.4pt;width:294.2pt;height:36pt;z-index:251658244;visibility:visible;mso-wrap-style:square;mso-wrap-distance-left:9pt;mso-wrap-distance-top:0;mso-wrap-distance-right:9pt;mso-wrap-distance-bottom:0;mso-position-horizontal:center;mso-position-horizontal-relative:margin;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LLNQIAAG8EAAAOAAAAZHJzL2Uyb0RvYy54bWysVE2P2yAQvVfqf0DcG+er2cq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" w14:anchorId="105030D5">
                <v:textbox inset="0,0,0,0">
                  <w:txbxContent>
                    <w:p w:rsidRPr="001D05D5" w:rsidR="003C3D71" w:rsidP="001D05D5" w:rsidRDefault="003C3D71" w14:paraId="7AEABB80" w14:textId="4D81A1D2">
                      <w:pPr>
                        <w:pStyle w:val="Caption"/>
                        <w:ind w:firstLine="708"/>
                        <w:jc w:val="center"/>
                        <w:rPr>
                          <w:rFonts w:ascii="Arial" w:hAnsi="Arial" w:cs="Arial"/>
                          <w:color w:val="7F7F7F" w:themeColor="text1" w:themeTint="80"/>
                        </w:rPr>
                      </w:pPr>
                      <w:bookmarkStart w:name="_Toc57407210" w:id="75"/>
                      <w:r w:rsidRPr="001D05D5">
                        <w:rPr>
                          <w:rFonts w:ascii="Arial" w:hAnsi="Arial" w:cs="Arial"/>
                          <w:color w:val="7F7F7F" w:themeColor="text1" w:themeTint="80"/>
                        </w:rPr>
                        <w:t xml:space="preserve">Figura </w:t>
                      </w:r>
                      <w:r w:rsidRPr="001D05D5">
                        <w:rPr>
                          <w:rFonts w:ascii="Arial" w:hAnsi="Arial" w:cs="Arial"/>
                          <w:color w:val="7F7F7F" w:themeColor="text1" w:themeTint="80"/>
                        </w:rPr>
                        <w:fldChar w:fldCharType="begin"/>
                      </w:r>
                      <w:r w:rsidRPr="001D05D5">
                        <w:rPr>
                          <w:rFonts w:ascii="Arial" w:hAnsi="Arial" w:cs="Arial"/>
                          <w:color w:val="7F7F7F" w:themeColor="text1" w:themeTint="80"/>
                        </w:rPr>
                        <w:instrText xml:space="preserve"> SEQ Figura \* ARABIC </w:instrText>
                      </w:r>
                      <w:r w:rsidRPr="001D05D5">
                        <w:rPr>
                          <w:rFonts w:ascii="Arial" w:hAnsi="Arial" w:cs="Arial"/>
                          <w:color w:val="7F7F7F" w:themeColor="text1" w:themeTint="80"/>
                        </w:rPr>
                        <w:fldChar w:fldCharType="separate"/>
                      </w:r>
                      <w:r w:rsidR="005D087A">
                        <w:rPr>
                          <w:rFonts w:ascii="Arial" w:hAnsi="Arial" w:cs="Arial"/>
                          <w:noProof/>
                          <w:color w:val="7F7F7F" w:themeColor="text1" w:themeTint="80"/>
                        </w:rPr>
                        <w:t>28</w:t>
                      </w:r>
                      <w:r w:rsidRPr="001D05D5">
                        <w:rPr>
                          <w:rFonts w:ascii="Arial" w:hAnsi="Arial" w:cs="Arial"/>
                          <w:color w:val="7F7F7F" w:themeColor="text1" w:themeTint="80"/>
                        </w:rPr>
                        <w:fldChar w:fldCharType="end"/>
                      </w:r>
                      <w:r w:rsidRPr="001D05D5">
                        <w:rPr>
                          <w:rFonts w:ascii="Arial" w:hAnsi="Arial" w:cs="Arial"/>
                          <w:color w:val="7F7F7F" w:themeColor="text1" w:themeTint="80"/>
                        </w:rPr>
                        <w:t>: Aviso de e-mail enviado a secretaria.</w:t>
                      </w:r>
                      <w:bookmarkEnd w:id="75"/>
                    </w:p>
                    <w:p w:rsidR="003C3D71" w:rsidP="001D05D5" w:rsidRDefault="003C3D71" w14:paraId="4A68B80A" w14:textId="2E692B54"/>
                    <w:p w:rsidRPr="001D05D5" w:rsidR="003C3D71" w:rsidP="001D05D5" w:rsidRDefault="003C3D71" w14:paraId="13B00B3D" w14:textId="77777777"/>
                  </w:txbxContent>
                </v:textbox>
                <w10:wrap type="topAndBottom" anchorx="margin"/>
              </v:shape>
            </w:pict>
          </mc:Fallback>
        </mc:AlternateContent>
      </w:r>
      <w:r w:rsidRPr="00AB361D" w:rsidR="00AB361D">
        <w:rPr>
          <w:rFonts w:ascii="Arial" w:hAnsi="Arial" w:cs="Arial"/>
          <w:noProof/>
        </w:rPr>
        <mc:AlternateContent>
          <mc:Choice Requires="wps">
            <w:drawing>
              <wp:anchor distT="0" distB="0" distL="114300" distR="114300" simplePos="0" relativeHeight="251658243" behindDoc="0" locked="0" layoutInCell="1" allowOverlap="1" wp14:anchorId="7848649E" wp14:editId="49F7E6E4">
                <wp:simplePos x="0" y="0"/>
                <wp:positionH relativeFrom="column">
                  <wp:posOffset>1015365</wp:posOffset>
                </wp:positionH>
                <wp:positionV relativeFrom="paragraph">
                  <wp:posOffset>3180080</wp:posOffset>
                </wp:positionV>
                <wp:extent cx="3736340" cy="635"/>
                <wp:effectExtent l="0" t="0" r="0" b="0"/>
                <wp:wrapTopAndBottom/>
                <wp:docPr id="20" name="Caixa de Texto 20"/>
                <wp:cNvGraphicFramePr/>
                <a:graphic xmlns:a="http://schemas.openxmlformats.org/drawingml/2006/main">
                  <a:graphicData uri="http://schemas.microsoft.com/office/word/2010/wordprocessingShape">
                    <wps:wsp>
                      <wps:cNvSpPr txBox="1"/>
                      <wps:spPr>
                        <a:xfrm>
                          <a:off x="0" y="0"/>
                          <a:ext cx="3736340" cy="635"/>
                        </a:xfrm>
                        <a:prstGeom prst="rect">
                          <a:avLst/>
                        </a:prstGeom>
                        <a:solidFill>
                          <a:prstClr val="white"/>
                        </a:solidFill>
                        <a:ln>
                          <a:noFill/>
                        </a:ln>
                      </wps:spPr>
                      <wps:txbx>
                        <w:txbxContent>
                          <w:p w:rsidRPr="00AB361D" w:rsidR="003C3D71" w:rsidP="00AB361D" w:rsidRDefault="003C3D71" w14:paraId="429B8A06" w14:textId="6A621EE7">
                            <w:pPr>
                              <w:pStyle w:val="Caption"/>
                              <w:ind w:firstLine="708"/>
                              <w:jc w:val="center"/>
                              <w:rPr>
                                <w:rFonts w:ascii="Arial" w:hAnsi="Arial" w:cs="Arial"/>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 style="position:absolute;left:0;text-align:left;margin-left:79.95pt;margin-top:250.4pt;width:294.2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" w14:anchorId="7848649E">
                <v:textbox style="mso-fit-shape-to-text:t" inset="0,0,0,0">
                  <w:txbxContent>
                    <w:p w:rsidRPr="00AB361D" w:rsidR="003C3D71" w:rsidP="00AB361D" w:rsidRDefault="003C3D71" w14:paraId="429B8A06" w14:textId="6A621EE7">
                      <w:pPr>
                        <w:pStyle w:val="Caption"/>
                        <w:ind w:firstLine="708"/>
                        <w:jc w:val="center"/>
                        <w:rPr>
                          <w:rFonts w:ascii="Arial" w:hAnsi="Arial" w:cs="Arial"/>
                          <w:color w:val="7F7F7F" w:themeColor="text1" w:themeTint="80"/>
                        </w:rPr>
                      </w:pPr>
                    </w:p>
                  </w:txbxContent>
                </v:textbox>
                <w10:wrap type="topAndBottom"/>
              </v:shape>
            </w:pict>
          </mc:Fallback>
        </mc:AlternateContent>
      </w:r>
      <w:r w:rsidRPr="00AB361D" w:rsidR="009F5F19">
        <w:rPr>
          <w:rFonts w:ascii="Arial" w:hAnsi="Arial" w:cs="Arial"/>
        </w:rPr>
        <w:t xml:space="preserve">No exemplo </w:t>
      </w:r>
      <w:r w:rsidRPr="00CE7CEA" w:rsidR="009F5F19">
        <w:rPr>
          <w:rFonts w:ascii="Arial" w:hAnsi="Arial" w:cs="Arial"/>
        </w:rPr>
        <w:t xml:space="preserve">a </w:t>
      </w:r>
      <w:r w:rsidR="00CE7CEA">
        <w:rPr>
          <w:rFonts w:ascii="Arial" w:hAnsi="Arial" w:cs="Arial"/>
        </w:rPr>
        <w:t>seguir</w:t>
      </w:r>
      <w:r w:rsidRPr="00AB361D" w:rsidR="009F5F19">
        <w:rPr>
          <w:rFonts w:ascii="Arial" w:hAnsi="Arial" w:cs="Arial"/>
        </w:rPr>
        <w:t xml:space="preserve"> o algoritmo não foi treinado para reconhecer a Isabella</w:t>
      </w:r>
      <w:r w:rsidRPr="00AB361D" w:rsidR="003239D4">
        <w:rPr>
          <w:rFonts w:ascii="Arial" w:hAnsi="Arial" w:cs="Arial"/>
        </w:rPr>
        <w:t xml:space="preserve">, simulando alguém que não pertence </w:t>
      </w:r>
      <w:r w:rsidRPr="00CE7CEA" w:rsidR="00CE7CEA">
        <w:rPr>
          <w:rFonts w:ascii="Arial" w:hAnsi="Arial" w:cs="Arial"/>
        </w:rPr>
        <w:t>à</w:t>
      </w:r>
      <w:r w:rsidRPr="00AB361D" w:rsidR="003239D4">
        <w:rPr>
          <w:rFonts w:ascii="Arial" w:hAnsi="Arial" w:cs="Arial"/>
        </w:rPr>
        <w:t xml:space="preserve"> classe. Neste caso aparecerá uma mensagem para o usuário informando que foi enviado um e-mail com a sua foto para a secretaria da</w:t>
      </w:r>
      <w:r w:rsidRPr="00AB361D" w:rsidR="4428BDAB">
        <w:rPr>
          <w:rFonts w:ascii="Arial" w:hAnsi="Arial" w:cs="Arial"/>
        </w:rPr>
        <w:t xml:space="preserve"> </w:t>
      </w:r>
      <w:r w:rsidRPr="00AB361D" w:rsidR="003239D4">
        <w:rPr>
          <w:rFonts w:ascii="Arial" w:hAnsi="Arial" w:cs="Arial"/>
        </w:rPr>
        <w:t xml:space="preserve">escola. </w:t>
      </w:r>
    </w:p>
    <w:p w:rsidR="00AB361D" w:rsidP="74DFE2A2" w:rsidRDefault="00AB361D" w14:paraId="181C48F2" w14:textId="3F46779F">
      <w:pPr>
        <w:spacing w:line="360" w:lineRule="auto"/>
        <w:ind w:firstLine="708"/>
        <w:jc w:val="both"/>
        <w:rPr>
          <w:rFonts w:ascii="Arial" w:hAnsi="Arial" w:cs="Arial"/>
        </w:rPr>
      </w:pPr>
    </w:p>
    <w:p w:rsidR="001D05D5" w:rsidP="001D05D5" w:rsidRDefault="001D05D5" w14:paraId="49BCF918" w14:textId="77777777">
      <w:pPr>
        <w:pStyle w:val="Caption"/>
        <w:ind w:firstLine="708"/>
        <w:jc w:val="center"/>
        <w:rPr>
          <w:rFonts w:ascii="Arial" w:hAnsi="Arial" w:cs="Arial"/>
          <w:color w:val="7F7F7F" w:themeColor="text1" w:themeTint="80"/>
        </w:rPr>
      </w:pPr>
    </w:p>
    <w:p w:rsidR="001D05D5" w:rsidP="001D05D5" w:rsidRDefault="001D05D5" w14:paraId="116748AF" w14:textId="77777777">
      <w:pPr>
        <w:pStyle w:val="Caption"/>
        <w:ind w:firstLine="708"/>
        <w:jc w:val="center"/>
        <w:rPr>
          <w:rFonts w:ascii="Arial" w:hAnsi="Arial" w:cs="Arial"/>
          <w:color w:val="7F7F7F" w:themeColor="text1" w:themeTint="80"/>
        </w:rPr>
      </w:pPr>
    </w:p>
    <w:p w:rsidR="001D05D5" w:rsidP="001D05D5" w:rsidRDefault="001D05D5" w14:paraId="63CE0C4E" w14:textId="77777777">
      <w:pPr>
        <w:pStyle w:val="Caption"/>
        <w:ind w:firstLine="708"/>
        <w:jc w:val="center"/>
        <w:rPr>
          <w:rFonts w:ascii="Arial" w:hAnsi="Arial" w:cs="Arial"/>
          <w:color w:val="7F7F7F" w:themeColor="text1" w:themeTint="80"/>
        </w:rPr>
      </w:pPr>
    </w:p>
    <w:p w:rsidR="001D05D5" w:rsidP="001D05D5" w:rsidRDefault="001D05D5" w14:paraId="07F79432" w14:textId="77777777">
      <w:pPr>
        <w:pStyle w:val="Caption"/>
        <w:ind w:firstLine="708"/>
        <w:jc w:val="center"/>
        <w:rPr>
          <w:rFonts w:ascii="Arial" w:hAnsi="Arial" w:cs="Arial"/>
          <w:color w:val="7F7F7F" w:themeColor="text1" w:themeTint="80"/>
        </w:rPr>
      </w:pPr>
    </w:p>
    <w:p w:rsidR="001D05D5" w:rsidP="001D05D5" w:rsidRDefault="001D05D5" w14:paraId="656B71A1" w14:textId="77777777">
      <w:pPr>
        <w:pStyle w:val="Caption"/>
        <w:ind w:firstLine="708"/>
        <w:jc w:val="center"/>
        <w:rPr>
          <w:rFonts w:ascii="Arial" w:hAnsi="Arial" w:cs="Arial"/>
          <w:color w:val="7F7F7F" w:themeColor="text1" w:themeTint="80"/>
        </w:rPr>
      </w:pPr>
    </w:p>
    <w:p w:rsidR="001D05D5" w:rsidP="001D05D5" w:rsidRDefault="001D05D5" w14:paraId="39F695F6" w14:textId="77777777">
      <w:pPr>
        <w:pStyle w:val="Caption"/>
        <w:ind w:firstLine="708"/>
        <w:jc w:val="center"/>
        <w:rPr>
          <w:rFonts w:ascii="Arial" w:hAnsi="Arial" w:cs="Arial"/>
          <w:color w:val="7F7F7F" w:themeColor="text1" w:themeTint="80"/>
        </w:rPr>
      </w:pPr>
    </w:p>
    <w:p w:rsidRPr="001D05D5" w:rsidR="001D05D5" w:rsidP="001D05D5" w:rsidRDefault="001D05D5" w14:paraId="5EB24AF9" w14:textId="7FF1F79A">
      <w:pPr>
        <w:pStyle w:val="Caption"/>
        <w:ind w:firstLine="708"/>
        <w:jc w:val="center"/>
        <w:rPr>
          <w:rFonts w:ascii="Arial" w:hAnsi="Arial" w:cs="Arial"/>
          <w:color w:val="7F7F7F" w:themeColor="text1" w:themeTint="80"/>
        </w:rPr>
      </w:pPr>
      <w:bookmarkStart w:name="_Toc57407211" w:id="76"/>
      <w:r w:rsidRPr="001D05D5">
        <w:rPr>
          <w:rFonts w:ascii="Arial" w:hAnsi="Arial" w:cs="Arial"/>
          <w:color w:val="7F7F7F" w:themeColor="text1" w:themeTint="80"/>
        </w:rPr>
        <w:t xml:space="preserve">Figura </w:t>
      </w:r>
      <w:r w:rsidRPr="001D05D5">
        <w:rPr>
          <w:rFonts w:ascii="Arial" w:hAnsi="Arial" w:cs="Arial"/>
          <w:color w:val="7F7F7F" w:themeColor="text1" w:themeTint="80"/>
        </w:rPr>
        <w:fldChar w:fldCharType="begin"/>
      </w:r>
      <w:r w:rsidRPr="001D05D5">
        <w:rPr>
          <w:rFonts w:ascii="Arial" w:hAnsi="Arial" w:cs="Arial"/>
          <w:color w:val="7F7F7F" w:themeColor="text1" w:themeTint="80"/>
        </w:rPr>
        <w:instrText xml:space="preserve"> SEQ Figura \* ARABIC </w:instrText>
      </w:r>
      <w:r w:rsidRPr="001D05D5">
        <w:rPr>
          <w:rFonts w:ascii="Arial" w:hAnsi="Arial" w:cs="Arial"/>
          <w:color w:val="7F7F7F" w:themeColor="text1" w:themeTint="80"/>
        </w:rPr>
        <w:fldChar w:fldCharType="separate"/>
      </w:r>
      <w:r w:rsidR="005D087A">
        <w:rPr>
          <w:rFonts w:ascii="Arial" w:hAnsi="Arial" w:cs="Arial"/>
          <w:noProof/>
          <w:color w:val="7F7F7F" w:themeColor="text1" w:themeTint="80"/>
        </w:rPr>
        <w:t>29</w:t>
      </w:r>
      <w:r w:rsidRPr="001D05D5">
        <w:rPr>
          <w:rFonts w:ascii="Arial" w:hAnsi="Arial" w:cs="Arial"/>
          <w:color w:val="7F7F7F" w:themeColor="text1" w:themeTint="80"/>
        </w:rPr>
        <w:fldChar w:fldCharType="end"/>
      </w:r>
      <w:r w:rsidRPr="001D05D5">
        <w:rPr>
          <w:rFonts w:ascii="Arial" w:hAnsi="Arial" w:cs="Arial"/>
          <w:color w:val="7F7F7F" w:themeColor="text1" w:themeTint="80"/>
        </w:rPr>
        <w:t>: E-mail recebido pela secretaria com a foto do aluno que não foi reconhecido.</w:t>
      </w:r>
      <w:bookmarkEnd w:id="76"/>
    </w:p>
    <w:p w:rsidR="001D05D5" w:rsidP="001D05D5" w:rsidRDefault="009B4E69" w14:paraId="721A7EA0" w14:textId="77777777">
      <w:pPr>
        <w:keepNext/>
        <w:spacing w:line="360" w:lineRule="auto"/>
        <w:ind w:firstLine="708"/>
        <w:jc w:val="center"/>
      </w:pPr>
      <w:r>
        <w:rPr>
          <w:noProof/>
        </w:rPr>
        <w:drawing>
          <wp:inline distT="0" distB="0" distL="0" distR="0" wp14:anchorId="7631A068" wp14:editId="7E16D51D">
            <wp:extent cx="3053442" cy="20955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678" t="34693" r="46588" b="24147"/>
                    <a:stretch/>
                  </pic:blipFill>
                  <pic:spPr bwMode="auto">
                    <a:xfrm>
                      <a:off x="0" y="0"/>
                      <a:ext cx="3080028" cy="2113745"/>
                    </a:xfrm>
                    <a:prstGeom prst="rect">
                      <a:avLst/>
                    </a:prstGeom>
                    <a:noFill/>
                    <a:ln>
                      <a:noFill/>
                    </a:ln>
                    <a:extLst>
                      <a:ext uri="{53640926-AAD7-44D8-BBD7-CCE9431645EC}">
                        <a14:shadowObscured xmlns:a14="http://schemas.microsoft.com/office/drawing/2010/main"/>
                      </a:ext>
                    </a:extLst>
                  </pic:spPr>
                </pic:pic>
              </a:graphicData>
            </a:graphic>
          </wp:inline>
        </w:drawing>
      </w:r>
    </w:p>
    <w:p w:rsidRPr="001D05D5" w:rsidR="009B4E69" w:rsidP="001D05D5" w:rsidRDefault="001D05D5" w14:paraId="5F8F2EF9" w14:textId="62F39A30">
      <w:pPr>
        <w:pStyle w:val="Caption"/>
        <w:jc w:val="center"/>
        <w:rPr>
          <w:rFonts w:ascii="Arial" w:hAnsi="Arial" w:cs="Arial"/>
          <w:color w:val="7F7F7F" w:themeColor="text1" w:themeTint="80"/>
        </w:rPr>
      </w:pPr>
      <w:r w:rsidRPr="001D05D5">
        <w:rPr>
          <w:rFonts w:ascii="Arial" w:hAnsi="Arial" w:cs="Arial"/>
          <w:color w:val="7F7F7F" w:themeColor="text1" w:themeTint="80"/>
        </w:rPr>
        <w:t>Fonte: Autoria própria.</w:t>
      </w:r>
    </w:p>
    <w:p w:rsidR="009B4E69" w:rsidP="74DFE2A2" w:rsidRDefault="009B4E69" w14:paraId="075A1488" w14:textId="5C14447A">
      <w:pPr>
        <w:spacing w:line="360" w:lineRule="auto"/>
        <w:ind w:firstLine="708"/>
        <w:jc w:val="both"/>
        <w:rPr>
          <w:rFonts w:ascii="Arial" w:hAnsi="Arial" w:cs="Arial"/>
        </w:rPr>
      </w:pPr>
    </w:p>
    <w:p w:rsidR="50E811FD" w:rsidP="74DFE2A2" w:rsidRDefault="6B5809A0" w14:paraId="20699623" w14:textId="6091AF24">
      <w:pPr>
        <w:spacing w:line="360" w:lineRule="auto"/>
        <w:ind w:firstLine="708"/>
        <w:jc w:val="both"/>
        <w:rPr>
          <w:rFonts w:ascii="Arial" w:hAnsi="Arial" w:cs="Arial"/>
        </w:rPr>
      </w:pPr>
      <w:r w:rsidRPr="0779EF16">
        <w:rPr>
          <w:rFonts w:ascii="Arial" w:hAnsi="Arial" w:cs="Arial"/>
        </w:rPr>
        <w:t>O algoritmo reconhece</w:t>
      </w:r>
      <w:r w:rsidRPr="0779EF16" w:rsidR="4C616EA3">
        <w:rPr>
          <w:rFonts w:ascii="Arial" w:hAnsi="Arial" w:cs="Arial"/>
        </w:rPr>
        <w:t xml:space="preserve"> e</w:t>
      </w:r>
      <w:r w:rsidRPr="0779EF16">
        <w:rPr>
          <w:rFonts w:ascii="Arial" w:hAnsi="Arial" w:cs="Arial"/>
        </w:rPr>
        <w:t xml:space="preserve"> executa as ações de </w:t>
      </w:r>
      <w:r w:rsidRPr="0779EF16" w:rsidR="3201BFA8">
        <w:rPr>
          <w:rFonts w:ascii="Arial" w:hAnsi="Arial" w:cs="Arial"/>
        </w:rPr>
        <w:t>enviar</w:t>
      </w:r>
      <w:r w:rsidRPr="0779EF16">
        <w:rPr>
          <w:rFonts w:ascii="Arial" w:hAnsi="Arial" w:cs="Arial"/>
        </w:rPr>
        <w:t xml:space="preserve"> e-mail e atualizar o banco</w:t>
      </w:r>
      <w:r w:rsidRPr="0779EF16" w:rsidR="24A2F3A8">
        <w:rPr>
          <w:rFonts w:ascii="Arial" w:hAnsi="Arial" w:cs="Arial"/>
        </w:rPr>
        <w:t xml:space="preserve"> de dados</w:t>
      </w:r>
      <w:r w:rsidRPr="0779EF16">
        <w:rPr>
          <w:rFonts w:ascii="Arial" w:hAnsi="Arial" w:cs="Arial"/>
        </w:rPr>
        <w:t xml:space="preserve">, após isso ele exibe </w:t>
      </w:r>
      <w:r w:rsidRPr="0779EF16" w:rsidR="202C5C5B">
        <w:rPr>
          <w:rFonts w:ascii="Arial" w:hAnsi="Arial" w:cs="Arial"/>
        </w:rPr>
        <w:t>um retângulo verde com o nome do usuário em baixo, como mostra as imagens acima</w:t>
      </w:r>
      <w:r w:rsidRPr="0779EF16" w:rsidR="0AA575B1">
        <w:rPr>
          <w:rFonts w:ascii="Arial" w:hAnsi="Arial" w:cs="Arial"/>
        </w:rPr>
        <w:t xml:space="preserve">. O problema é que ao exibir na interface o nome do usuário, ele já o reconheceu algumas vezes o que faz com que </w:t>
      </w:r>
      <w:r w:rsidRPr="0779EF16" w:rsidR="4E463F93">
        <w:rPr>
          <w:rFonts w:ascii="Arial" w:hAnsi="Arial" w:cs="Arial"/>
        </w:rPr>
        <w:t>o software</w:t>
      </w:r>
      <w:r w:rsidRPr="0779EF16" w:rsidR="0AA575B1">
        <w:rPr>
          <w:rFonts w:ascii="Arial" w:hAnsi="Arial" w:cs="Arial"/>
        </w:rPr>
        <w:t xml:space="preserve"> mande mais de um</w:t>
      </w:r>
      <w:r w:rsidRPr="0779EF16" w:rsidR="649E7FB1">
        <w:rPr>
          <w:rFonts w:ascii="Arial" w:hAnsi="Arial" w:cs="Arial"/>
        </w:rPr>
        <w:t xml:space="preserve"> e-mail. </w:t>
      </w:r>
      <w:r w:rsidRPr="00A14E41" w:rsidR="649E7FB1">
        <w:rPr>
          <w:rFonts w:ascii="Arial" w:hAnsi="Arial" w:cs="Arial"/>
          <w:highlight w:val="yellow"/>
        </w:rPr>
        <w:t xml:space="preserve">Para contornar esse problema o algoritmo só </w:t>
      </w:r>
      <w:r w:rsidRPr="00A14E41" w:rsidR="00927AB4">
        <w:rPr>
          <w:rFonts w:ascii="Arial" w:hAnsi="Arial" w:cs="Arial"/>
          <w:highlight w:val="yellow"/>
        </w:rPr>
        <w:t xml:space="preserve">confirmará a presença do aluno </w:t>
      </w:r>
      <w:r w:rsidRPr="00A14E41" w:rsidR="00170DBB">
        <w:rPr>
          <w:rFonts w:ascii="Arial" w:hAnsi="Arial" w:cs="Arial"/>
          <w:highlight w:val="yellow"/>
        </w:rPr>
        <w:t xml:space="preserve">no banco de dados </w:t>
      </w:r>
      <w:r w:rsidRPr="00A14E41" w:rsidR="003C3F3F">
        <w:rPr>
          <w:rFonts w:ascii="Arial" w:hAnsi="Arial" w:cs="Arial"/>
          <w:highlight w:val="yellow"/>
        </w:rPr>
        <w:t>e executará</w:t>
      </w:r>
      <w:r w:rsidRPr="00A14E41" w:rsidR="649E7FB1">
        <w:rPr>
          <w:rFonts w:ascii="Arial" w:hAnsi="Arial" w:cs="Arial"/>
          <w:highlight w:val="yellow"/>
        </w:rPr>
        <w:t xml:space="preserve"> </w:t>
      </w:r>
      <w:r w:rsidRPr="00A14E41" w:rsidR="2A255564">
        <w:rPr>
          <w:rFonts w:ascii="Arial" w:hAnsi="Arial" w:cs="Arial"/>
          <w:highlight w:val="yellow"/>
        </w:rPr>
        <w:t xml:space="preserve">as funções de e-mail </w:t>
      </w:r>
      <w:r w:rsidRPr="00A14E41" w:rsidR="63FF3328">
        <w:rPr>
          <w:rFonts w:ascii="Arial" w:hAnsi="Arial" w:cs="Arial"/>
          <w:highlight w:val="yellow"/>
        </w:rPr>
        <w:t>após</w:t>
      </w:r>
      <w:r w:rsidRPr="00A14E41" w:rsidR="2A255564">
        <w:rPr>
          <w:rFonts w:ascii="Arial" w:hAnsi="Arial" w:cs="Arial"/>
          <w:highlight w:val="yellow"/>
        </w:rPr>
        <w:t xml:space="preserve"> reconhecer o aluno </w:t>
      </w:r>
      <w:r w:rsidRPr="00A14E41" w:rsidR="3A7A3563">
        <w:rPr>
          <w:rFonts w:ascii="Arial" w:hAnsi="Arial" w:cs="Arial"/>
          <w:highlight w:val="yellow"/>
        </w:rPr>
        <w:t>70 vezes</w:t>
      </w:r>
      <w:r w:rsidRPr="0779EF16" w:rsidR="3A7A3563">
        <w:rPr>
          <w:rFonts w:ascii="Arial" w:hAnsi="Arial" w:cs="Arial"/>
        </w:rPr>
        <w:t xml:space="preserve">, esse número varia de acordo com </w:t>
      </w:r>
      <w:r w:rsidRPr="0779EF16" w:rsidR="33410468">
        <w:rPr>
          <w:rFonts w:ascii="Arial" w:hAnsi="Arial" w:cs="Arial"/>
        </w:rPr>
        <w:t>as especificações</w:t>
      </w:r>
      <w:r w:rsidRPr="0779EF16" w:rsidR="3A7A3563">
        <w:rPr>
          <w:rFonts w:ascii="Arial" w:hAnsi="Arial" w:cs="Arial"/>
        </w:rPr>
        <w:t xml:space="preserve"> do computador, </w:t>
      </w:r>
      <w:r w:rsidRPr="0779EF16" w:rsidR="376B260B">
        <w:rPr>
          <w:rFonts w:ascii="Arial" w:hAnsi="Arial" w:cs="Arial"/>
        </w:rPr>
        <w:t xml:space="preserve">nesse caso </w:t>
      </w:r>
      <w:r w:rsidRPr="0779EF16" w:rsidR="72A885B8">
        <w:rPr>
          <w:rFonts w:ascii="Arial" w:hAnsi="Arial" w:cs="Arial"/>
        </w:rPr>
        <w:t>foi</w:t>
      </w:r>
      <w:r w:rsidRPr="0779EF16" w:rsidR="3A7A3563">
        <w:rPr>
          <w:rFonts w:ascii="Arial" w:hAnsi="Arial" w:cs="Arial"/>
        </w:rPr>
        <w:t xml:space="preserve"> utilizado um </w:t>
      </w:r>
      <w:proofErr w:type="spellStart"/>
      <w:r w:rsidRPr="0779EF16" w:rsidR="3A7A3563">
        <w:rPr>
          <w:rFonts w:ascii="Arial" w:hAnsi="Arial" w:cs="Arial"/>
        </w:rPr>
        <w:t>ryzen</w:t>
      </w:r>
      <w:proofErr w:type="spellEnd"/>
      <w:r w:rsidRPr="0779EF16" w:rsidR="3A7A3563">
        <w:rPr>
          <w:rFonts w:ascii="Arial" w:hAnsi="Arial" w:cs="Arial"/>
        </w:rPr>
        <w:t xml:space="preserve"> 3 32</w:t>
      </w:r>
      <w:r w:rsidRPr="0779EF16" w:rsidR="1BF15438">
        <w:rPr>
          <w:rFonts w:ascii="Arial" w:hAnsi="Arial" w:cs="Arial"/>
        </w:rPr>
        <w:t>00g, c</w:t>
      </w:r>
      <w:r w:rsidRPr="0779EF16" w:rsidR="21DEDBD2">
        <w:rPr>
          <w:rFonts w:ascii="Arial" w:hAnsi="Arial" w:cs="Arial"/>
        </w:rPr>
        <w:t xml:space="preserve">om </w:t>
      </w:r>
      <w:r w:rsidRPr="0779EF16" w:rsidR="6DCA5AC9">
        <w:rPr>
          <w:rFonts w:ascii="Arial" w:hAnsi="Arial" w:cs="Arial"/>
        </w:rPr>
        <w:t xml:space="preserve">HD </w:t>
      </w:r>
      <w:r w:rsidRPr="0779EF16" w:rsidR="21DEDBD2">
        <w:rPr>
          <w:rFonts w:ascii="Arial" w:hAnsi="Arial" w:cs="Arial"/>
        </w:rPr>
        <w:t xml:space="preserve">e 8gb de </w:t>
      </w:r>
      <w:r w:rsidRPr="0779EF16" w:rsidR="158AE3B3">
        <w:rPr>
          <w:rFonts w:ascii="Arial" w:hAnsi="Arial" w:cs="Arial"/>
        </w:rPr>
        <w:t>RAM</w:t>
      </w:r>
      <w:r w:rsidRPr="0779EF16" w:rsidR="21DEDBD2">
        <w:rPr>
          <w:rFonts w:ascii="Arial" w:hAnsi="Arial" w:cs="Arial"/>
        </w:rPr>
        <w:t>, isso faz com que as funções sejam executadas</w:t>
      </w:r>
      <w:r w:rsidRPr="0779EF16" w:rsidR="2AF2A543">
        <w:rPr>
          <w:rFonts w:ascii="Arial" w:hAnsi="Arial" w:cs="Arial"/>
        </w:rPr>
        <w:t xml:space="preserve"> de</w:t>
      </w:r>
      <w:r w:rsidRPr="0779EF16" w:rsidR="21DEDBD2">
        <w:rPr>
          <w:rFonts w:ascii="Arial" w:hAnsi="Arial" w:cs="Arial"/>
        </w:rPr>
        <w:t xml:space="preserve"> 2 a 3 segundos depois do aluno ser reconh</w:t>
      </w:r>
      <w:r w:rsidRPr="0779EF16" w:rsidR="068C57C4">
        <w:rPr>
          <w:rFonts w:ascii="Arial" w:hAnsi="Arial" w:cs="Arial"/>
        </w:rPr>
        <w:t>ecido.</w:t>
      </w:r>
    </w:p>
    <w:p w:rsidR="50E811FD" w:rsidP="74DFE2A2" w:rsidRDefault="068C57C4" w14:paraId="10941832" w14:textId="19C02778">
      <w:pPr>
        <w:spacing w:line="360" w:lineRule="auto"/>
        <w:ind w:firstLine="708"/>
        <w:jc w:val="both"/>
        <w:rPr>
          <w:rFonts w:ascii="Arial" w:hAnsi="Arial" w:cs="Arial"/>
        </w:rPr>
      </w:pPr>
      <w:r w:rsidRPr="0779EF16">
        <w:rPr>
          <w:rFonts w:ascii="Arial" w:hAnsi="Arial" w:cs="Arial"/>
        </w:rPr>
        <w:t xml:space="preserve">No caso </w:t>
      </w:r>
      <w:r w:rsidRPr="0779EF16" w:rsidR="720A5518">
        <w:rPr>
          <w:rFonts w:ascii="Arial" w:hAnsi="Arial" w:cs="Arial"/>
        </w:rPr>
        <w:t>de o</w:t>
      </w:r>
      <w:r w:rsidRPr="0779EF16" w:rsidR="399C485D">
        <w:rPr>
          <w:rFonts w:ascii="Arial" w:hAnsi="Arial" w:cs="Arial"/>
        </w:rPr>
        <w:t xml:space="preserve"> aluno não ser reconhecido</w:t>
      </w:r>
      <w:r w:rsidRPr="0779EF16">
        <w:rPr>
          <w:rFonts w:ascii="Arial" w:hAnsi="Arial" w:cs="Arial"/>
        </w:rPr>
        <w:t xml:space="preserve"> </w:t>
      </w:r>
      <w:r w:rsidRPr="0779EF16" w:rsidR="47BD4A5E">
        <w:rPr>
          <w:rFonts w:ascii="Arial" w:hAnsi="Arial" w:cs="Arial"/>
        </w:rPr>
        <w:t xml:space="preserve">ocorre </w:t>
      </w:r>
      <w:r w:rsidRPr="0779EF16" w:rsidR="24799B88">
        <w:rPr>
          <w:rFonts w:ascii="Arial" w:hAnsi="Arial" w:cs="Arial"/>
        </w:rPr>
        <w:t>o mesmo problema</w:t>
      </w:r>
      <w:r w:rsidRPr="0779EF16" w:rsidR="4E32DC60">
        <w:rPr>
          <w:rFonts w:ascii="Arial" w:hAnsi="Arial" w:cs="Arial"/>
        </w:rPr>
        <w:t xml:space="preserve"> citado</w:t>
      </w:r>
      <w:r w:rsidRPr="0779EF16" w:rsidR="24799B88">
        <w:rPr>
          <w:rFonts w:ascii="Arial" w:hAnsi="Arial" w:cs="Arial"/>
        </w:rPr>
        <w:t xml:space="preserve"> acima</w:t>
      </w:r>
      <w:r w:rsidRPr="0779EF16" w:rsidR="46BCFF26">
        <w:rPr>
          <w:rFonts w:ascii="Arial" w:hAnsi="Arial" w:cs="Arial"/>
        </w:rPr>
        <w:t>, d</w:t>
      </w:r>
      <w:r w:rsidRPr="0779EF16">
        <w:rPr>
          <w:rFonts w:ascii="Arial" w:hAnsi="Arial" w:cs="Arial"/>
        </w:rPr>
        <w:t>epois do programa tentar reconhecer</w:t>
      </w:r>
      <w:r w:rsidRPr="0779EF16" w:rsidR="616CDC67">
        <w:rPr>
          <w:rFonts w:ascii="Arial" w:hAnsi="Arial" w:cs="Arial"/>
        </w:rPr>
        <w:t xml:space="preserve"> o estudante</w:t>
      </w:r>
      <w:r w:rsidRPr="0779EF16">
        <w:rPr>
          <w:rFonts w:ascii="Arial" w:hAnsi="Arial" w:cs="Arial"/>
        </w:rPr>
        <w:t xml:space="preserve"> 400 vezes, ele envia o e-mail para a secret</w:t>
      </w:r>
      <w:r w:rsidRPr="0779EF16" w:rsidR="07650761">
        <w:rPr>
          <w:rFonts w:ascii="Arial" w:hAnsi="Arial" w:cs="Arial"/>
        </w:rPr>
        <w:t>a</w:t>
      </w:r>
      <w:r w:rsidRPr="0779EF16">
        <w:rPr>
          <w:rFonts w:ascii="Arial" w:hAnsi="Arial" w:cs="Arial"/>
        </w:rPr>
        <w:t>ria</w:t>
      </w:r>
      <w:r w:rsidRPr="0779EF16" w:rsidR="0F86F0B0">
        <w:rPr>
          <w:rFonts w:ascii="Arial" w:hAnsi="Arial" w:cs="Arial"/>
        </w:rPr>
        <w:t>.</w:t>
      </w:r>
      <w:r w:rsidRPr="0779EF16" w:rsidR="387172E5">
        <w:rPr>
          <w:rFonts w:ascii="Arial" w:hAnsi="Arial" w:cs="Arial"/>
        </w:rPr>
        <w:t xml:space="preserve"> </w:t>
      </w:r>
      <w:r w:rsidRPr="0779EF16" w:rsidR="65ADBB45">
        <w:rPr>
          <w:rFonts w:ascii="Arial" w:hAnsi="Arial" w:cs="Arial"/>
        </w:rPr>
        <w:t>N</w:t>
      </w:r>
      <w:r w:rsidRPr="0779EF16">
        <w:rPr>
          <w:rFonts w:ascii="Arial" w:hAnsi="Arial" w:cs="Arial"/>
        </w:rPr>
        <w:t>ovamente</w:t>
      </w:r>
      <w:r w:rsidRPr="0779EF16" w:rsidR="7C879EF2">
        <w:rPr>
          <w:rFonts w:ascii="Arial" w:hAnsi="Arial" w:cs="Arial"/>
        </w:rPr>
        <w:t>,</w:t>
      </w:r>
      <w:r w:rsidRPr="0779EF16">
        <w:rPr>
          <w:rFonts w:ascii="Arial" w:hAnsi="Arial" w:cs="Arial"/>
        </w:rPr>
        <w:t xml:space="preserve"> es</w:t>
      </w:r>
      <w:r w:rsidRPr="0779EF16" w:rsidR="1940EBCB">
        <w:rPr>
          <w:rFonts w:ascii="Arial" w:hAnsi="Arial" w:cs="Arial"/>
        </w:rPr>
        <w:t>t</w:t>
      </w:r>
      <w:r w:rsidRPr="0779EF16">
        <w:rPr>
          <w:rFonts w:ascii="Arial" w:hAnsi="Arial" w:cs="Arial"/>
        </w:rPr>
        <w:t xml:space="preserve">e número pode variar de acordo com as especificações do computador, </w:t>
      </w:r>
      <w:r w:rsidRPr="0779EF16" w:rsidR="67BF048C">
        <w:rPr>
          <w:rFonts w:ascii="Arial" w:hAnsi="Arial" w:cs="Arial"/>
        </w:rPr>
        <w:t>n</w:t>
      </w:r>
      <w:r w:rsidRPr="0779EF16" w:rsidR="0EF927DC">
        <w:rPr>
          <w:rFonts w:ascii="Arial" w:hAnsi="Arial" w:cs="Arial"/>
        </w:rPr>
        <w:t>esse</w:t>
      </w:r>
      <w:r w:rsidRPr="0779EF16" w:rsidR="67BF048C">
        <w:rPr>
          <w:rFonts w:ascii="Arial" w:hAnsi="Arial" w:cs="Arial"/>
        </w:rPr>
        <w:t xml:space="preserve"> caso esses foram os que demonstraram melhor desempenho em relação ao tempo, não sendo nem muito demorado</w:t>
      </w:r>
      <w:r w:rsidRPr="0779EF16" w:rsidR="52D19767">
        <w:rPr>
          <w:rFonts w:ascii="Arial" w:hAnsi="Arial" w:cs="Arial"/>
        </w:rPr>
        <w:t xml:space="preserve"> </w:t>
      </w:r>
      <w:r w:rsidRPr="0779EF16" w:rsidR="67BF048C">
        <w:rPr>
          <w:rFonts w:ascii="Arial" w:hAnsi="Arial" w:cs="Arial"/>
        </w:rPr>
        <w:t>e nem muito rápido.</w:t>
      </w:r>
    </w:p>
    <w:p w:rsidR="1094FFD3" w:rsidP="1094FFD3" w:rsidRDefault="1094FFD3" w14:paraId="2D7641F9" w14:textId="1DEA0909">
      <w:pPr>
        <w:spacing w:line="360" w:lineRule="auto"/>
        <w:ind w:firstLine="708"/>
        <w:jc w:val="both"/>
        <w:rPr>
          <w:rFonts w:ascii="Arial" w:hAnsi="Arial" w:cs="Arial"/>
        </w:rPr>
      </w:pPr>
    </w:p>
    <w:p w:rsidR="00B04B20" w:rsidRDefault="00B04B20" w14:paraId="2A3588BA" w14:textId="77777777">
      <w:pPr>
        <w:rPr>
          <w:rFonts w:ascii="Arial" w:hAnsi="Arial" w:eastAsia="Arial" w:cs="Arial"/>
          <w:b/>
          <w:bCs/>
          <w:kern w:val="32"/>
        </w:rPr>
      </w:pPr>
      <w:r>
        <w:rPr>
          <w:rFonts w:eastAsia="Arial"/>
        </w:rPr>
        <w:br w:type="page"/>
      </w:r>
    </w:p>
    <w:p w:rsidR="1C4E5F28" w:rsidP="004638B7" w:rsidRDefault="1FFB8EF7" w14:paraId="1DEC7320" w14:textId="69D1A1B5">
      <w:pPr>
        <w:pStyle w:val="NoSpacing"/>
        <w:rPr>
          <w:rFonts w:eastAsia="Arial"/>
        </w:rPr>
      </w:pPr>
      <w:bookmarkStart w:name="_Toc57388892" w:id="77"/>
      <w:bookmarkStart w:name="_Toc57407140" w:id="78"/>
      <w:r w:rsidRPr="0779EF16">
        <w:rPr>
          <w:rFonts w:eastAsia="Arial"/>
        </w:rPr>
        <w:t>TESTE DOS ALGORITMOS DE RECONHECIMENTO FACIAL</w:t>
      </w:r>
      <w:bookmarkEnd w:id="77"/>
      <w:bookmarkEnd w:id="78"/>
    </w:p>
    <w:p w:rsidR="45BE4C76" w:rsidP="00747E75" w:rsidRDefault="00E154D7" w14:paraId="7708C4BB" w14:textId="5CB200F2">
      <w:pPr>
        <w:pStyle w:val="Estilo1"/>
        <w:rPr>
          <w:rFonts w:eastAsia="Arial"/>
        </w:rPr>
      </w:pPr>
      <w:bookmarkStart w:name="_Toc57388893" w:id="79"/>
      <w:bookmarkStart w:name="_Toc57407141" w:id="80"/>
      <w:r w:rsidRPr="7BA30021">
        <w:rPr>
          <w:rFonts w:eastAsia="Arial"/>
        </w:rPr>
        <w:t>Desenvolvimento</w:t>
      </w:r>
      <w:bookmarkEnd w:id="79"/>
      <w:bookmarkEnd w:id="80"/>
    </w:p>
    <w:p w:rsidRPr="00A14865" w:rsidR="004B739F" w:rsidP="4EB22FC6" w:rsidRDefault="224019D9" w14:paraId="4EE03BAC" w14:textId="7C38E537">
      <w:pPr>
        <w:spacing w:line="360" w:lineRule="auto"/>
        <w:ind w:firstLine="708"/>
        <w:jc w:val="both"/>
        <w:rPr>
          <w:rFonts w:ascii="Arial" w:hAnsi="Arial" w:eastAsia="Arial" w:cs="Arial"/>
        </w:rPr>
      </w:pPr>
      <w:r w:rsidRPr="4EB22FC6">
        <w:rPr>
          <w:rFonts w:ascii="Arial" w:hAnsi="Arial" w:eastAsia="Arial" w:cs="Arial"/>
        </w:rPr>
        <w:t>Foi desenvolvido um aplicativo para verificar</w:t>
      </w:r>
      <w:r w:rsidRPr="4EB22FC6" w:rsidR="1E7F62E3">
        <w:rPr>
          <w:rFonts w:ascii="Arial" w:hAnsi="Arial" w:eastAsia="Arial" w:cs="Arial"/>
        </w:rPr>
        <w:t xml:space="preserve"> quais parâmetros tornam os</w:t>
      </w:r>
      <w:r w:rsidRPr="4EB22FC6">
        <w:rPr>
          <w:rFonts w:ascii="Arial" w:hAnsi="Arial" w:eastAsia="Arial" w:cs="Arial"/>
        </w:rPr>
        <w:t xml:space="preserve"> algoritmo</w:t>
      </w:r>
      <w:r w:rsidRPr="4EB22FC6" w:rsidR="099DB140">
        <w:rPr>
          <w:rFonts w:ascii="Arial" w:hAnsi="Arial" w:eastAsia="Arial" w:cs="Arial"/>
        </w:rPr>
        <w:t>s</w:t>
      </w:r>
      <w:r w:rsidRPr="4EB22FC6">
        <w:rPr>
          <w:rFonts w:ascii="Arial" w:hAnsi="Arial" w:eastAsia="Arial" w:cs="Arial"/>
        </w:rPr>
        <w:t xml:space="preserve"> de reconhecimento facial</w:t>
      </w:r>
      <w:r w:rsidRPr="4EB22FC6" w:rsidR="55680C94">
        <w:rPr>
          <w:rFonts w:ascii="Arial" w:hAnsi="Arial" w:eastAsia="Arial" w:cs="Arial"/>
        </w:rPr>
        <w:t xml:space="preserve"> </w:t>
      </w:r>
      <w:r w:rsidRPr="4EB22FC6">
        <w:rPr>
          <w:rFonts w:ascii="Arial" w:hAnsi="Arial" w:eastAsia="Arial" w:cs="Arial"/>
        </w:rPr>
        <w:t>mais eficientes</w:t>
      </w:r>
      <w:r w:rsidRPr="4EB22FC6" w:rsidR="7C564000">
        <w:rPr>
          <w:rFonts w:ascii="Arial" w:hAnsi="Arial" w:eastAsia="Arial" w:cs="Arial"/>
        </w:rPr>
        <w:t xml:space="preserve"> e qual deles deve ser </w:t>
      </w:r>
      <w:r w:rsidRPr="4EB22FC6" w:rsidR="53F0F7A4">
        <w:rPr>
          <w:rFonts w:ascii="Arial" w:hAnsi="Arial" w:eastAsia="Arial" w:cs="Arial"/>
        </w:rPr>
        <w:t>utilizado</w:t>
      </w:r>
      <w:r w:rsidRPr="4EB22FC6" w:rsidR="16FCF6D4">
        <w:rPr>
          <w:rFonts w:ascii="Arial" w:hAnsi="Arial" w:eastAsia="Arial" w:cs="Arial"/>
        </w:rPr>
        <w:t xml:space="preserve"> no</w:t>
      </w:r>
      <w:r w:rsidRPr="4EB22FC6">
        <w:rPr>
          <w:rFonts w:ascii="Arial" w:hAnsi="Arial" w:eastAsia="Arial" w:cs="Arial"/>
        </w:rPr>
        <w:t xml:space="preserve"> projeto. Para criação des</w:t>
      </w:r>
      <w:r w:rsidRPr="4EB22FC6" w:rsidR="08D658ED">
        <w:rPr>
          <w:rFonts w:ascii="Arial" w:hAnsi="Arial" w:eastAsia="Arial" w:cs="Arial"/>
        </w:rPr>
        <w:t>te software tivemos</w:t>
      </w:r>
      <w:r w:rsidRPr="4EB22FC6">
        <w:rPr>
          <w:rFonts w:ascii="Arial" w:hAnsi="Arial" w:eastAsia="Arial" w:cs="Arial"/>
        </w:rPr>
        <w:t xml:space="preserve"> como base o aplicativo </w:t>
      </w:r>
      <w:proofErr w:type="spellStart"/>
      <w:r w:rsidRPr="4EB22FC6" w:rsidR="54262C9C">
        <w:rPr>
          <w:rFonts w:ascii="Arial" w:hAnsi="Arial" w:eastAsia="Arial" w:cs="Arial"/>
        </w:rPr>
        <w:t>teste_yale</w:t>
      </w:r>
      <w:proofErr w:type="spellEnd"/>
      <w:r w:rsidRPr="4EB22FC6">
        <w:rPr>
          <w:rFonts w:ascii="Arial" w:hAnsi="Arial" w:eastAsia="Arial" w:cs="Arial"/>
        </w:rPr>
        <w:t xml:space="preserve">, </w:t>
      </w:r>
      <w:r w:rsidRPr="4EB22FC6" w:rsidR="60AAA324">
        <w:rPr>
          <w:rFonts w:ascii="Arial" w:hAnsi="Arial" w:eastAsia="Arial" w:cs="Arial"/>
        </w:rPr>
        <w:t>apresentado</w:t>
      </w:r>
      <w:r w:rsidRPr="4EB22FC6">
        <w:rPr>
          <w:rFonts w:ascii="Arial" w:hAnsi="Arial" w:eastAsia="Arial" w:cs="Arial"/>
        </w:rPr>
        <w:t xml:space="preserve"> durante o curso de reconhecimento facial </w:t>
      </w:r>
      <w:r w:rsidRPr="4EB22FC6" w:rsidR="6B6DD0A1">
        <w:rPr>
          <w:rFonts w:ascii="Arial" w:hAnsi="Arial" w:eastAsia="Arial" w:cs="Arial"/>
        </w:rPr>
        <w:t>n</w:t>
      </w:r>
      <w:r w:rsidRPr="4EB22FC6">
        <w:rPr>
          <w:rFonts w:ascii="Arial" w:hAnsi="Arial" w:eastAsia="Arial" w:cs="Arial"/>
        </w:rPr>
        <w:t xml:space="preserve">a </w:t>
      </w:r>
      <w:proofErr w:type="spellStart"/>
      <w:r w:rsidRPr="4EB22FC6">
        <w:rPr>
          <w:rFonts w:ascii="Arial" w:hAnsi="Arial" w:eastAsia="Arial" w:cs="Arial"/>
        </w:rPr>
        <w:t>Udemy</w:t>
      </w:r>
      <w:proofErr w:type="spellEnd"/>
      <w:r w:rsidRPr="4EB22FC6" w:rsidR="147C6CDE">
        <w:rPr>
          <w:rFonts w:ascii="Arial" w:hAnsi="Arial" w:eastAsia="Arial" w:cs="Arial"/>
        </w:rPr>
        <w:t xml:space="preserve"> ministrado pelo professor Jones </w:t>
      </w:r>
      <w:proofErr w:type="spellStart"/>
      <w:r w:rsidRPr="4EB22FC6" w:rsidR="147C6CDE">
        <w:rPr>
          <w:rFonts w:ascii="Arial" w:hAnsi="Arial" w:eastAsia="Arial" w:cs="Arial"/>
        </w:rPr>
        <w:t>Granatyr</w:t>
      </w:r>
      <w:proofErr w:type="spellEnd"/>
      <w:r w:rsidRPr="4EB22FC6">
        <w:rPr>
          <w:rFonts w:ascii="Arial" w:hAnsi="Arial" w:eastAsia="Arial" w:cs="Arial"/>
        </w:rPr>
        <w:t>, que foi modificado para corresponder com as nossas necessidades.</w:t>
      </w:r>
    </w:p>
    <w:p w:rsidRPr="00A14865" w:rsidR="004B739F" w:rsidP="4EB22FC6" w:rsidRDefault="224019D9" w14:paraId="1D33D4C6" w14:textId="26FB8309">
      <w:pPr>
        <w:spacing w:line="360" w:lineRule="auto"/>
        <w:ind w:firstLine="708"/>
        <w:jc w:val="both"/>
        <w:rPr>
          <w:rFonts w:ascii="Arial" w:hAnsi="Arial" w:eastAsia="Arial" w:cs="Arial"/>
        </w:rPr>
      </w:pPr>
      <w:r w:rsidRPr="4EB22FC6">
        <w:rPr>
          <w:rFonts w:ascii="Arial" w:hAnsi="Arial" w:eastAsia="Arial" w:cs="Arial"/>
        </w:rPr>
        <w:t>Montamos um banco de imagens para testes internos. Para montar o banco</w:t>
      </w:r>
      <w:r w:rsidRPr="4EB22FC6" w:rsidR="79BE8271">
        <w:rPr>
          <w:rFonts w:ascii="Arial" w:hAnsi="Arial" w:eastAsia="Arial" w:cs="Arial"/>
        </w:rPr>
        <w:t>,</w:t>
      </w:r>
      <w:r w:rsidRPr="4EB22FC6">
        <w:rPr>
          <w:rFonts w:ascii="Arial" w:hAnsi="Arial" w:eastAsia="Arial" w:cs="Arial"/>
        </w:rPr>
        <w:t xml:space="preserve"> </w:t>
      </w:r>
      <w:r w:rsidRPr="4EB22FC6" w:rsidR="4426D3B8">
        <w:rPr>
          <w:rFonts w:ascii="Arial" w:hAnsi="Arial" w:eastAsia="Arial" w:cs="Arial"/>
        </w:rPr>
        <w:t>selecionamos</w:t>
      </w:r>
      <w:r w:rsidRPr="4EB22FC6">
        <w:rPr>
          <w:rFonts w:ascii="Arial" w:hAnsi="Arial" w:eastAsia="Arial" w:cs="Arial"/>
        </w:rPr>
        <w:t xml:space="preserve"> 20 pessoas</w:t>
      </w:r>
      <w:r w:rsidRPr="4EB22FC6" w:rsidR="58F2C564">
        <w:rPr>
          <w:rFonts w:ascii="Arial" w:hAnsi="Arial" w:eastAsia="Arial" w:cs="Arial"/>
        </w:rPr>
        <w:t xml:space="preserve"> das fotos disponibilizadas publicamente pela Yale para teste</w:t>
      </w:r>
      <w:r w:rsidRPr="4EB22FC6" w:rsidR="6ABF8A9A">
        <w:rPr>
          <w:rFonts w:ascii="Arial" w:hAnsi="Arial" w:eastAsia="Arial" w:cs="Arial"/>
        </w:rPr>
        <w:t>s</w:t>
      </w:r>
      <w:r w:rsidRPr="4EB22FC6" w:rsidR="6FC88D34">
        <w:rPr>
          <w:rFonts w:ascii="Arial" w:hAnsi="Arial" w:eastAsia="Arial" w:cs="Arial"/>
        </w:rPr>
        <w:t xml:space="preserve"> d</w:t>
      </w:r>
      <w:r w:rsidRPr="4EB22FC6" w:rsidR="77D9C888">
        <w:rPr>
          <w:rFonts w:ascii="Arial" w:hAnsi="Arial" w:eastAsia="Arial" w:cs="Arial"/>
        </w:rPr>
        <w:t>e</w:t>
      </w:r>
      <w:r w:rsidRPr="4EB22FC6" w:rsidR="6FC88D34">
        <w:rPr>
          <w:rFonts w:ascii="Arial" w:hAnsi="Arial" w:eastAsia="Arial" w:cs="Arial"/>
        </w:rPr>
        <w:t xml:space="preserve"> </w:t>
      </w:r>
      <w:r w:rsidRPr="4EB22FC6" w:rsidR="3AAE946F">
        <w:rPr>
          <w:rFonts w:ascii="Arial" w:hAnsi="Arial" w:eastAsia="Arial" w:cs="Arial"/>
        </w:rPr>
        <w:t>algoritmo</w:t>
      </w:r>
      <w:r w:rsidRPr="4EB22FC6" w:rsidR="2D5FC4D5">
        <w:rPr>
          <w:rFonts w:ascii="Arial" w:hAnsi="Arial" w:eastAsia="Arial" w:cs="Arial"/>
        </w:rPr>
        <w:t>s</w:t>
      </w:r>
      <w:r w:rsidRPr="4EB22FC6" w:rsidR="06BF8BCC">
        <w:rPr>
          <w:rFonts w:ascii="Arial" w:hAnsi="Arial" w:eastAsia="Arial" w:cs="Arial"/>
        </w:rPr>
        <w:t>,</w:t>
      </w:r>
      <w:r w:rsidRPr="4EB22FC6">
        <w:rPr>
          <w:rFonts w:ascii="Arial" w:hAnsi="Arial" w:eastAsia="Arial" w:cs="Arial"/>
        </w:rPr>
        <w:t xml:space="preserve"> </w:t>
      </w:r>
      <w:r w:rsidRPr="4EB22FC6" w:rsidR="0B4D4D1B">
        <w:rPr>
          <w:rFonts w:ascii="Arial" w:hAnsi="Arial" w:eastAsia="Arial" w:cs="Arial"/>
        </w:rPr>
        <w:t xml:space="preserve">o software foi treinado com </w:t>
      </w:r>
      <w:r w:rsidRPr="4EB22FC6">
        <w:rPr>
          <w:rFonts w:ascii="Arial" w:hAnsi="Arial" w:eastAsia="Arial" w:cs="Arial"/>
        </w:rPr>
        <w:t>15 fotos de cada uma delas</w:t>
      </w:r>
      <w:r w:rsidRPr="4EB22FC6" w:rsidR="1C02328E">
        <w:rPr>
          <w:rFonts w:ascii="Arial" w:hAnsi="Arial" w:eastAsia="Arial" w:cs="Arial"/>
        </w:rPr>
        <w:t xml:space="preserve">. </w:t>
      </w:r>
      <w:r w:rsidRPr="4EB22FC6" w:rsidR="4D284F29">
        <w:rPr>
          <w:rFonts w:ascii="Arial" w:hAnsi="Arial" w:eastAsia="Arial" w:cs="Arial"/>
        </w:rPr>
        <w:t>Com</w:t>
      </w:r>
      <w:r w:rsidRPr="4EB22FC6" w:rsidR="79AC4C45">
        <w:rPr>
          <w:rFonts w:ascii="Arial" w:hAnsi="Arial" w:eastAsia="Arial" w:cs="Arial"/>
        </w:rPr>
        <w:t xml:space="preserve"> uma</w:t>
      </w:r>
      <w:r w:rsidRPr="4EB22FC6" w:rsidR="4D284F29">
        <w:rPr>
          <w:rFonts w:ascii="Arial" w:hAnsi="Arial" w:eastAsia="Arial" w:cs="Arial"/>
        </w:rPr>
        <w:t xml:space="preserve"> foto diferente</w:t>
      </w:r>
      <w:r w:rsidRPr="4EB22FC6" w:rsidR="53365499">
        <w:rPr>
          <w:rFonts w:ascii="Arial" w:hAnsi="Arial" w:eastAsia="Arial" w:cs="Arial"/>
        </w:rPr>
        <w:t xml:space="preserve"> das usadas no treinamento,</w:t>
      </w:r>
      <w:r w:rsidRPr="4EB22FC6" w:rsidR="4D284F29">
        <w:rPr>
          <w:rFonts w:ascii="Arial" w:hAnsi="Arial" w:eastAsia="Arial" w:cs="Arial"/>
        </w:rPr>
        <w:t xml:space="preserve"> </w:t>
      </w:r>
      <w:r w:rsidRPr="4EB22FC6">
        <w:rPr>
          <w:rFonts w:ascii="Arial" w:hAnsi="Arial" w:eastAsia="Arial" w:cs="Arial"/>
        </w:rPr>
        <w:t xml:space="preserve">10 </w:t>
      </w:r>
      <w:r w:rsidRPr="4EB22FC6" w:rsidR="4D8419C5">
        <w:rPr>
          <w:rFonts w:ascii="Arial" w:hAnsi="Arial" w:eastAsia="Arial" w:cs="Arial"/>
        </w:rPr>
        <w:t xml:space="preserve">pessoas foram submetidas </w:t>
      </w:r>
      <w:r w:rsidRPr="4EB22FC6" w:rsidR="139F195E">
        <w:rPr>
          <w:rFonts w:ascii="Arial" w:hAnsi="Arial" w:eastAsia="Arial" w:cs="Arial"/>
        </w:rPr>
        <w:t>ao</w:t>
      </w:r>
      <w:r w:rsidRPr="4EB22FC6">
        <w:rPr>
          <w:rFonts w:ascii="Arial" w:hAnsi="Arial" w:eastAsia="Arial" w:cs="Arial"/>
        </w:rPr>
        <w:t xml:space="preserve"> </w:t>
      </w:r>
      <w:r w:rsidRPr="4EB22FC6" w:rsidR="4F4DF9FD">
        <w:rPr>
          <w:rFonts w:ascii="Arial" w:hAnsi="Arial" w:eastAsia="Arial" w:cs="Arial"/>
        </w:rPr>
        <w:t xml:space="preserve">teste de </w:t>
      </w:r>
      <w:r w:rsidRPr="4EB22FC6">
        <w:rPr>
          <w:rFonts w:ascii="Arial" w:hAnsi="Arial" w:eastAsia="Arial" w:cs="Arial"/>
        </w:rPr>
        <w:t>reconhec</w:t>
      </w:r>
      <w:r w:rsidRPr="4EB22FC6" w:rsidR="6F876ACF">
        <w:rPr>
          <w:rFonts w:ascii="Arial" w:hAnsi="Arial" w:eastAsia="Arial" w:cs="Arial"/>
        </w:rPr>
        <w:t>imento</w:t>
      </w:r>
      <w:r w:rsidRPr="4EB22FC6">
        <w:rPr>
          <w:rFonts w:ascii="Arial" w:hAnsi="Arial" w:eastAsia="Arial" w:cs="Arial"/>
        </w:rPr>
        <w:t xml:space="preserve">, </w:t>
      </w:r>
      <w:r w:rsidRPr="4EB22FC6" w:rsidR="5B8FE600">
        <w:rPr>
          <w:rFonts w:ascii="Arial" w:hAnsi="Arial" w:eastAsia="Arial" w:cs="Arial"/>
        </w:rPr>
        <w:t>também foram incluídas</w:t>
      </w:r>
      <w:r w:rsidRPr="4EB22FC6">
        <w:rPr>
          <w:rFonts w:ascii="Arial" w:hAnsi="Arial" w:eastAsia="Arial" w:cs="Arial"/>
        </w:rPr>
        <w:t xml:space="preserve"> 5 fotos retiradas do site </w:t>
      </w:r>
      <w:hyperlink r:id="rId63">
        <w:r w:rsidRPr="4EB22FC6">
          <w:rPr>
            <w:rFonts w:ascii="Arial" w:hAnsi="Arial" w:eastAsia="Arial" w:cs="Arial"/>
          </w:rPr>
          <w:t>https://thispersondoesnotexist.com/</w:t>
        </w:r>
      </w:hyperlink>
      <w:r w:rsidRPr="4EB22FC6" w:rsidR="7D4684BB">
        <w:rPr>
          <w:rFonts w:ascii="Arial" w:hAnsi="Arial" w:eastAsia="Arial" w:cs="Arial"/>
        </w:rPr>
        <w:t>, com intuito de gerar resultado</w:t>
      </w:r>
      <w:r w:rsidRPr="4EB22FC6" w:rsidR="774530F9">
        <w:rPr>
          <w:rFonts w:ascii="Arial" w:hAnsi="Arial" w:eastAsia="Arial" w:cs="Arial"/>
        </w:rPr>
        <w:t>s</w:t>
      </w:r>
      <w:r w:rsidRPr="4EB22FC6" w:rsidR="7D4684BB">
        <w:rPr>
          <w:rFonts w:ascii="Arial" w:hAnsi="Arial" w:eastAsia="Arial" w:cs="Arial"/>
        </w:rPr>
        <w:t xml:space="preserve"> negativo</w:t>
      </w:r>
      <w:r w:rsidRPr="4EB22FC6" w:rsidR="1B07AB82">
        <w:rPr>
          <w:rFonts w:ascii="Arial" w:hAnsi="Arial" w:eastAsia="Arial" w:cs="Arial"/>
        </w:rPr>
        <w:t>s</w:t>
      </w:r>
      <w:r w:rsidRPr="4EB22FC6" w:rsidR="7D4684BB">
        <w:rPr>
          <w:rFonts w:ascii="Arial" w:hAnsi="Arial" w:eastAsia="Arial" w:cs="Arial"/>
        </w:rPr>
        <w:t>.</w:t>
      </w:r>
      <w:r w:rsidRPr="4EB22FC6">
        <w:rPr>
          <w:rFonts w:ascii="Arial" w:hAnsi="Arial" w:eastAsia="Arial" w:cs="Arial"/>
        </w:rPr>
        <w:t xml:space="preserve"> </w:t>
      </w:r>
    </w:p>
    <w:p w:rsidRPr="00A14865" w:rsidR="004B739F" w:rsidP="4EB22FC6" w:rsidRDefault="224019D9" w14:paraId="1A2C850F" w14:textId="1F01BB7B">
      <w:pPr>
        <w:spacing w:line="360" w:lineRule="auto"/>
        <w:ind w:firstLine="708"/>
        <w:jc w:val="both"/>
        <w:rPr>
          <w:rFonts w:ascii="Arial" w:hAnsi="Arial" w:eastAsia="Arial" w:cs="Arial"/>
        </w:rPr>
      </w:pPr>
      <w:r w:rsidRPr="4EB22FC6">
        <w:rPr>
          <w:rFonts w:ascii="Arial" w:hAnsi="Arial" w:eastAsia="Arial" w:cs="Arial"/>
        </w:rPr>
        <w:t>A ideia é que o algoritmo retorne</w:t>
      </w:r>
      <w:r w:rsidRPr="4EB22FC6" w:rsidR="6A59CE92">
        <w:rPr>
          <w:rFonts w:ascii="Arial" w:hAnsi="Arial" w:eastAsia="Arial" w:cs="Arial"/>
        </w:rPr>
        <w:t>: a</w:t>
      </w:r>
      <w:r w:rsidRPr="4EB22FC6">
        <w:rPr>
          <w:rFonts w:ascii="Arial" w:hAnsi="Arial" w:eastAsia="Arial" w:cs="Arial"/>
        </w:rPr>
        <w:t xml:space="preserve"> quantidade de acertos</w:t>
      </w:r>
      <w:r w:rsidRPr="4EB22FC6" w:rsidR="45B64D56">
        <w:rPr>
          <w:rFonts w:ascii="Arial" w:hAnsi="Arial" w:eastAsia="Arial" w:cs="Arial"/>
        </w:rPr>
        <w:t xml:space="preserve"> </w:t>
      </w:r>
      <w:r w:rsidRPr="4EB22FC6" w:rsidR="6987C997">
        <w:rPr>
          <w:rFonts w:ascii="Arial" w:hAnsi="Arial" w:eastAsia="Arial" w:cs="Arial"/>
        </w:rPr>
        <w:t>(</w:t>
      </w:r>
      <w:r w:rsidRPr="4EB22FC6" w:rsidR="12EDF06B">
        <w:rPr>
          <w:rFonts w:ascii="Arial" w:hAnsi="Arial" w:eastAsia="Arial" w:cs="Arial"/>
        </w:rPr>
        <w:t>e</w:t>
      </w:r>
      <w:r w:rsidRPr="4EB22FC6" w:rsidR="6987C997">
        <w:rPr>
          <w:rFonts w:ascii="Arial" w:hAnsi="Arial" w:eastAsia="Arial" w:cs="Arial"/>
        </w:rPr>
        <w:t>xiste no banco e foi reconhecido)</w:t>
      </w:r>
      <w:r w:rsidRPr="4EB22FC6">
        <w:rPr>
          <w:rFonts w:ascii="Arial" w:hAnsi="Arial" w:eastAsia="Arial" w:cs="Arial"/>
        </w:rPr>
        <w:t>, NIC (</w:t>
      </w:r>
      <w:r w:rsidRPr="4EB22FC6" w:rsidR="68F2DFCD">
        <w:rPr>
          <w:rFonts w:ascii="Arial" w:hAnsi="Arial" w:eastAsia="Arial" w:cs="Arial"/>
        </w:rPr>
        <w:t>N</w:t>
      </w:r>
      <w:r w:rsidRPr="4EB22FC6" w:rsidR="731D2046">
        <w:rPr>
          <w:rFonts w:ascii="Arial" w:hAnsi="Arial" w:eastAsia="Arial" w:cs="Arial"/>
        </w:rPr>
        <w:t>ão existe no banco e não foi reconhecido</w:t>
      </w:r>
      <w:r w:rsidRPr="4EB22FC6">
        <w:rPr>
          <w:rFonts w:ascii="Arial" w:hAnsi="Arial" w:eastAsia="Arial" w:cs="Arial"/>
        </w:rPr>
        <w:t>), NIE (</w:t>
      </w:r>
      <w:r w:rsidRPr="4EB22FC6" w:rsidR="10AEC08A">
        <w:rPr>
          <w:rFonts w:ascii="Arial" w:hAnsi="Arial" w:eastAsia="Arial" w:cs="Arial"/>
        </w:rPr>
        <w:t>Existe no banco e não foi reconhecido</w:t>
      </w:r>
      <w:r w:rsidRPr="4EB22FC6">
        <w:rPr>
          <w:rFonts w:ascii="Arial" w:hAnsi="Arial" w:eastAsia="Arial" w:cs="Arial"/>
        </w:rPr>
        <w:t>)</w:t>
      </w:r>
      <w:r w:rsidRPr="4EB22FC6" w:rsidR="0CAF65C8">
        <w:rPr>
          <w:rFonts w:ascii="Arial" w:hAnsi="Arial" w:eastAsia="Arial" w:cs="Arial"/>
        </w:rPr>
        <w:t xml:space="preserve"> e </w:t>
      </w:r>
      <w:r w:rsidRPr="4EB22FC6">
        <w:rPr>
          <w:rFonts w:ascii="Arial" w:hAnsi="Arial" w:eastAsia="Arial" w:cs="Arial"/>
        </w:rPr>
        <w:t>média de confiança (</w:t>
      </w:r>
      <w:proofErr w:type="spellStart"/>
      <w:r w:rsidRPr="4EB22FC6" w:rsidR="347F5088">
        <w:rPr>
          <w:rFonts w:ascii="Arial" w:hAnsi="Arial" w:eastAsia="Arial" w:cs="Arial"/>
        </w:rPr>
        <w:t>T</w:t>
      </w:r>
      <w:r w:rsidRPr="4EB22FC6">
        <w:rPr>
          <w:rFonts w:ascii="Arial" w:hAnsi="Arial" w:eastAsia="Arial" w:cs="Arial"/>
        </w:rPr>
        <w:t>hreshold</w:t>
      </w:r>
      <w:proofErr w:type="spellEnd"/>
      <w:r w:rsidRPr="4EB22FC6">
        <w:rPr>
          <w:rFonts w:ascii="Arial" w:hAnsi="Arial" w:eastAsia="Arial" w:cs="Arial"/>
        </w:rPr>
        <w:t>).</w:t>
      </w:r>
    </w:p>
    <w:p w:rsidRPr="00A14865" w:rsidR="004B739F" w:rsidP="4EB22FC6" w:rsidRDefault="224019D9" w14:paraId="0AD0FC9D" w14:textId="1EC153E6">
      <w:pPr>
        <w:spacing w:line="360" w:lineRule="auto"/>
        <w:ind w:firstLine="708"/>
        <w:jc w:val="both"/>
        <w:rPr>
          <w:rFonts w:ascii="Arial" w:hAnsi="Arial" w:eastAsia="Arial" w:cs="Arial"/>
        </w:rPr>
      </w:pPr>
      <w:r w:rsidRPr="4EB22FC6">
        <w:rPr>
          <w:rFonts w:ascii="Arial" w:hAnsi="Arial" w:eastAsia="Arial" w:cs="Arial"/>
        </w:rPr>
        <w:t xml:space="preserve">O cenário perfeito seria </w:t>
      </w:r>
      <w:r w:rsidRPr="4EB22FC6" w:rsidR="22F87A81">
        <w:rPr>
          <w:rFonts w:ascii="Arial" w:hAnsi="Arial" w:eastAsia="Arial" w:cs="Arial"/>
        </w:rPr>
        <w:t>aquele</w:t>
      </w:r>
      <w:r w:rsidRPr="4EB22FC6">
        <w:rPr>
          <w:rFonts w:ascii="Arial" w:hAnsi="Arial" w:eastAsia="Arial" w:cs="Arial"/>
        </w:rPr>
        <w:t xml:space="preserve"> que o algoritmo retorna</w:t>
      </w:r>
      <w:r w:rsidRPr="4EB22FC6" w:rsidR="32BD2CB9">
        <w:rPr>
          <w:rFonts w:ascii="Arial" w:hAnsi="Arial" w:eastAsia="Arial" w:cs="Arial"/>
        </w:rPr>
        <w:t>sse</w:t>
      </w:r>
      <w:r w:rsidRPr="4EB22FC6">
        <w:rPr>
          <w:rFonts w:ascii="Arial" w:hAnsi="Arial" w:eastAsia="Arial" w:cs="Arial"/>
        </w:rPr>
        <w:t>: 10 acertos, 5 NIC (</w:t>
      </w:r>
      <w:r w:rsidRPr="4EB22FC6" w:rsidR="41E335D9">
        <w:rPr>
          <w:rFonts w:ascii="Arial" w:hAnsi="Arial" w:eastAsia="Arial" w:cs="Arial"/>
        </w:rPr>
        <w:t>a</w:t>
      </w:r>
      <w:r w:rsidRPr="4EB22FC6">
        <w:rPr>
          <w:rFonts w:ascii="Arial" w:hAnsi="Arial" w:eastAsia="Arial" w:cs="Arial"/>
        </w:rPr>
        <w:t>qui entraria as 5 imagens tiradas do site “thispersondoesnotexist.com”, já que o algoritmo não foi treinado para reconhecer elas)</w:t>
      </w:r>
      <w:r w:rsidRPr="4EB22FC6" w:rsidR="0E531834">
        <w:rPr>
          <w:rFonts w:ascii="Arial" w:hAnsi="Arial" w:eastAsia="Arial" w:cs="Arial"/>
        </w:rPr>
        <w:t xml:space="preserve"> e</w:t>
      </w:r>
      <w:r w:rsidRPr="4EB22FC6">
        <w:rPr>
          <w:rFonts w:ascii="Arial" w:hAnsi="Arial" w:eastAsia="Arial" w:cs="Arial"/>
        </w:rPr>
        <w:t xml:space="preserve"> 0 NIE (</w:t>
      </w:r>
      <w:r w:rsidRPr="4EB22FC6" w:rsidR="3CAA3AC2">
        <w:rPr>
          <w:rFonts w:ascii="Arial" w:hAnsi="Arial" w:eastAsia="Arial" w:cs="Arial"/>
        </w:rPr>
        <w:t>que ocorre</w:t>
      </w:r>
      <w:r w:rsidRPr="4EB22FC6">
        <w:rPr>
          <w:rFonts w:ascii="Arial" w:hAnsi="Arial" w:eastAsia="Arial" w:cs="Arial"/>
        </w:rPr>
        <w:t xml:space="preserve"> quando uma pessoa </w:t>
      </w:r>
      <w:r w:rsidRPr="4EB22FC6" w:rsidR="5A25D812">
        <w:rPr>
          <w:rFonts w:ascii="Arial" w:hAnsi="Arial" w:eastAsia="Arial" w:cs="Arial"/>
        </w:rPr>
        <w:t>deveri</w:t>
      </w:r>
      <w:r w:rsidRPr="4EB22FC6">
        <w:rPr>
          <w:rFonts w:ascii="Arial" w:hAnsi="Arial" w:eastAsia="Arial" w:cs="Arial"/>
        </w:rPr>
        <w:t>a ter sido reconhecida, mas não foi).</w:t>
      </w:r>
    </w:p>
    <w:p w:rsidRPr="00A14865" w:rsidR="004B739F" w:rsidP="4EB22FC6" w:rsidRDefault="224019D9" w14:paraId="1C954A4C" w14:textId="7ECD327D">
      <w:pPr>
        <w:spacing w:line="360" w:lineRule="auto"/>
        <w:ind w:firstLine="708"/>
        <w:jc w:val="both"/>
        <w:rPr>
          <w:rFonts w:ascii="Arial" w:hAnsi="Arial" w:eastAsia="Arial" w:cs="Arial"/>
        </w:rPr>
      </w:pPr>
      <w:r w:rsidRPr="4EB22FC6">
        <w:rPr>
          <w:rFonts w:ascii="Arial" w:hAnsi="Arial" w:eastAsia="Arial" w:cs="Arial"/>
        </w:rPr>
        <w:t xml:space="preserve">Para ter uma margem de parâmetros de treinamento que devemos usar nos testes, consultamos dois trabalhos. Para verificar parâmetros do </w:t>
      </w:r>
      <w:proofErr w:type="spellStart"/>
      <w:r w:rsidRPr="4EB22FC6">
        <w:rPr>
          <w:rFonts w:ascii="Arial" w:hAnsi="Arial" w:eastAsia="Arial" w:cs="Arial"/>
        </w:rPr>
        <w:t>Eigenface</w:t>
      </w:r>
      <w:r w:rsidRPr="4EB22FC6" w:rsidR="42FDAE2A">
        <w:rPr>
          <w:rFonts w:ascii="Arial" w:hAnsi="Arial" w:eastAsia="Arial" w:cs="Arial"/>
        </w:rPr>
        <w:t>s</w:t>
      </w:r>
      <w:proofErr w:type="spellEnd"/>
      <w:r w:rsidRPr="4EB22FC6">
        <w:rPr>
          <w:rFonts w:ascii="Arial" w:hAnsi="Arial" w:eastAsia="Arial" w:cs="Arial"/>
        </w:rPr>
        <w:t xml:space="preserve"> e </w:t>
      </w:r>
      <w:proofErr w:type="spellStart"/>
      <w:r w:rsidRPr="4EB22FC6">
        <w:rPr>
          <w:rFonts w:ascii="Arial" w:hAnsi="Arial" w:eastAsia="Arial" w:cs="Arial"/>
        </w:rPr>
        <w:t>Fisherface</w:t>
      </w:r>
      <w:r w:rsidRPr="4EB22FC6" w:rsidR="71D1C87E">
        <w:rPr>
          <w:rFonts w:ascii="Arial" w:hAnsi="Arial" w:eastAsia="Arial" w:cs="Arial"/>
        </w:rPr>
        <w:t>s</w:t>
      </w:r>
      <w:proofErr w:type="spellEnd"/>
      <w:r w:rsidRPr="4EB22FC6">
        <w:rPr>
          <w:rFonts w:ascii="Arial" w:hAnsi="Arial" w:eastAsia="Arial" w:cs="Arial"/>
        </w:rPr>
        <w:t xml:space="preserve">, usamos o trabalho “Reconhecimento Facial com os algoritmos </w:t>
      </w:r>
      <w:proofErr w:type="spellStart"/>
      <w:r w:rsidRPr="4EB22FC6">
        <w:rPr>
          <w:rFonts w:ascii="Arial" w:hAnsi="Arial" w:eastAsia="Arial" w:cs="Arial"/>
        </w:rPr>
        <w:t>Eigenfaces</w:t>
      </w:r>
      <w:proofErr w:type="spellEnd"/>
      <w:r w:rsidRPr="4EB22FC6">
        <w:rPr>
          <w:rFonts w:ascii="Arial" w:hAnsi="Arial" w:eastAsia="Arial" w:cs="Arial"/>
        </w:rPr>
        <w:t xml:space="preserve"> e </w:t>
      </w:r>
      <w:proofErr w:type="spellStart"/>
      <w:r w:rsidRPr="4EB22FC6">
        <w:rPr>
          <w:rFonts w:ascii="Arial" w:hAnsi="Arial" w:eastAsia="Arial" w:cs="Arial"/>
        </w:rPr>
        <w:t>Fisherfaces</w:t>
      </w:r>
      <w:proofErr w:type="spellEnd"/>
      <w:r w:rsidRPr="4EB22FC6">
        <w:rPr>
          <w:rFonts w:ascii="Arial" w:hAnsi="Arial" w:eastAsia="Arial" w:cs="Arial"/>
        </w:rPr>
        <w:t xml:space="preserve">” escrito por </w:t>
      </w:r>
      <w:proofErr w:type="spellStart"/>
      <w:r w:rsidRPr="4EB22FC6">
        <w:rPr>
          <w:rFonts w:ascii="Arial" w:hAnsi="Arial" w:eastAsia="Arial" w:cs="Arial"/>
        </w:rPr>
        <w:t>Thelry</w:t>
      </w:r>
      <w:proofErr w:type="spellEnd"/>
      <w:r w:rsidRPr="4EB22FC6">
        <w:rPr>
          <w:rFonts w:ascii="Arial" w:hAnsi="Arial" w:eastAsia="Arial" w:cs="Arial"/>
        </w:rPr>
        <w:t xml:space="preserve"> David </w:t>
      </w:r>
      <w:proofErr w:type="spellStart"/>
      <w:r w:rsidRPr="4EB22FC6">
        <w:rPr>
          <w:rFonts w:ascii="Arial" w:hAnsi="Arial" w:eastAsia="Arial" w:cs="Arial"/>
        </w:rPr>
        <w:t>Bissi</w:t>
      </w:r>
      <w:proofErr w:type="spellEnd"/>
      <w:r w:rsidRPr="4EB22FC6">
        <w:rPr>
          <w:rFonts w:ascii="Arial" w:hAnsi="Arial" w:eastAsia="Arial" w:cs="Arial"/>
        </w:rPr>
        <w:t xml:space="preserve"> da Universidade Federal de </w:t>
      </w:r>
      <w:r w:rsidRPr="4EB22FC6" w:rsidR="0186D8A8">
        <w:rPr>
          <w:rFonts w:ascii="Arial" w:hAnsi="Arial" w:eastAsia="Arial" w:cs="Arial"/>
        </w:rPr>
        <w:t>Uberlândia (BISSI, 2018)</w:t>
      </w:r>
      <w:r w:rsidRPr="4EB22FC6">
        <w:rPr>
          <w:rFonts w:ascii="Arial" w:hAnsi="Arial" w:eastAsia="Arial" w:cs="Arial"/>
        </w:rPr>
        <w:t>, e para o LBPH, “RECONHECIMENTO DE PADRÕES FACIAIS: UMA SÍNTESE” de VAMBASTER JOSÉ DA COSTA da Universidade Tecnológica Federal do Paraná</w:t>
      </w:r>
      <w:r w:rsidRPr="4EB22FC6" w:rsidR="400C6520">
        <w:rPr>
          <w:rFonts w:ascii="Arial" w:hAnsi="Arial" w:eastAsia="Arial" w:cs="Arial"/>
        </w:rPr>
        <w:t xml:space="preserve"> (DA COSTA, 2019)</w:t>
      </w:r>
      <w:r w:rsidRPr="4EB22FC6">
        <w:rPr>
          <w:rFonts w:ascii="Arial" w:hAnsi="Arial" w:eastAsia="Arial" w:cs="Arial"/>
        </w:rPr>
        <w:t>.</w:t>
      </w:r>
    </w:p>
    <w:p w:rsidRPr="00A14865" w:rsidR="004B739F" w:rsidP="4EB22FC6" w:rsidRDefault="224019D9" w14:paraId="1CA8E292" w14:textId="447ECDBB">
      <w:pPr>
        <w:spacing w:line="360" w:lineRule="auto"/>
        <w:ind w:firstLine="708"/>
        <w:jc w:val="both"/>
        <w:rPr>
          <w:rFonts w:ascii="Arial" w:hAnsi="Arial" w:eastAsia="Arial" w:cs="Arial"/>
        </w:rPr>
      </w:pPr>
      <w:r w:rsidRPr="4EB22FC6">
        <w:rPr>
          <w:rFonts w:ascii="Arial" w:hAnsi="Arial" w:eastAsia="Arial" w:cs="Arial"/>
        </w:rPr>
        <w:t xml:space="preserve">Para o </w:t>
      </w:r>
      <w:proofErr w:type="spellStart"/>
      <w:r w:rsidRPr="4EB22FC6">
        <w:rPr>
          <w:rFonts w:ascii="Arial" w:hAnsi="Arial" w:eastAsia="Arial" w:cs="Arial"/>
        </w:rPr>
        <w:t>EigenFace</w:t>
      </w:r>
      <w:proofErr w:type="spellEnd"/>
      <w:r w:rsidRPr="4EB22FC6">
        <w:rPr>
          <w:rFonts w:ascii="Arial" w:hAnsi="Arial" w:eastAsia="Arial" w:cs="Arial"/>
        </w:rPr>
        <w:t xml:space="preserve"> usamos de parâmetros: número de componentes = 40, 50, 60; </w:t>
      </w:r>
      <w:proofErr w:type="spellStart"/>
      <w:r w:rsidRPr="4EB22FC6">
        <w:rPr>
          <w:rFonts w:ascii="Arial" w:hAnsi="Arial" w:eastAsia="Arial" w:cs="Arial"/>
        </w:rPr>
        <w:t>Threshold</w:t>
      </w:r>
      <w:proofErr w:type="spellEnd"/>
      <w:r w:rsidRPr="4EB22FC6">
        <w:rPr>
          <w:rFonts w:ascii="Arial" w:hAnsi="Arial" w:eastAsia="Arial" w:cs="Arial"/>
        </w:rPr>
        <w:t xml:space="preserve">= 4000, 4500, 5000, 5500, 6000. </w:t>
      </w:r>
    </w:p>
    <w:p w:rsidRPr="00A14865" w:rsidR="004B739F" w:rsidP="4EB22FC6" w:rsidRDefault="224019D9" w14:paraId="1B23CF7A" w14:textId="3C552F7A">
      <w:pPr>
        <w:spacing w:line="360" w:lineRule="auto"/>
        <w:ind w:firstLine="708"/>
        <w:jc w:val="both"/>
        <w:rPr>
          <w:rFonts w:ascii="Arial" w:hAnsi="Arial" w:eastAsia="Arial" w:cs="Arial"/>
        </w:rPr>
      </w:pPr>
      <w:r w:rsidRPr="4EB22FC6">
        <w:rPr>
          <w:rFonts w:ascii="Arial" w:hAnsi="Arial" w:eastAsia="Arial" w:cs="Arial"/>
        </w:rPr>
        <w:t xml:space="preserve">Para o </w:t>
      </w:r>
      <w:proofErr w:type="spellStart"/>
      <w:r w:rsidRPr="4EB22FC6">
        <w:rPr>
          <w:rFonts w:ascii="Arial" w:hAnsi="Arial" w:eastAsia="Arial" w:cs="Arial"/>
        </w:rPr>
        <w:t>Fisherface</w:t>
      </w:r>
      <w:proofErr w:type="spellEnd"/>
      <w:r w:rsidRPr="4EB22FC6">
        <w:rPr>
          <w:rFonts w:ascii="Arial" w:hAnsi="Arial" w:eastAsia="Arial" w:cs="Arial"/>
        </w:rPr>
        <w:t xml:space="preserve"> usamos de parâmetros: número de componentes = 29, 39, 49; </w:t>
      </w:r>
      <w:proofErr w:type="spellStart"/>
      <w:r w:rsidRPr="4EB22FC6">
        <w:rPr>
          <w:rFonts w:ascii="Arial" w:hAnsi="Arial" w:eastAsia="Arial" w:cs="Arial"/>
        </w:rPr>
        <w:t>Threshold</w:t>
      </w:r>
      <w:proofErr w:type="spellEnd"/>
      <w:r w:rsidRPr="4EB22FC6">
        <w:rPr>
          <w:rFonts w:ascii="Arial" w:hAnsi="Arial" w:eastAsia="Arial" w:cs="Arial"/>
        </w:rPr>
        <w:t>= 1000, 1200, 1400, 1600, 1800.</w:t>
      </w:r>
    </w:p>
    <w:p w:rsidRPr="00A14865" w:rsidR="004B739F" w:rsidP="4EB22FC6" w:rsidRDefault="224019D9" w14:paraId="0B98A80A" w14:textId="6EA671BC">
      <w:pPr>
        <w:spacing w:line="360" w:lineRule="auto"/>
        <w:ind w:firstLine="708"/>
        <w:jc w:val="both"/>
        <w:rPr>
          <w:rFonts w:ascii="Arial" w:hAnsi="Arial" w:eastAsia="Arial" w:cs="Arial"/>
        </w:rPr>
      </w:pPr>
      <w:r w:rsidRPr="4EB22FC6">
        <w:rPr>
          <w:rFonts w:ascii="Arial" w:hAnsi="Arial" w:eastAsia="Arial" w:cs="Arial"/>
        </w:rPr>
        <w:t xml:space="preserve">Para o LBPH usamos de parâmetros: raio = 1, 2, 3, 4; vizinho=1, 2, 3, 4; grid x e grid y = 4, 5, 6, 7, 8, 9; </w:t>
      </w:r>
      <w:proofErr w:type="spellStart"/>
      <w:r w:rsidRPr="4EB22FC6">
        <w:rPr>
          <w:rFonts w:ascii="Arial" w:hAnsi="Arial" w:eastAsia="Arial" w:cs="Arial"/>
        </w:rPr>
        <w:t>Threshold</w:t>
      </w:r>
      <w:proofErr w:type="spellEnd"/>
      <w:r w:rsidRPr="4EB22FC6">
        <w:rPr>
          <w:rFonts w:ascii="Arial" w:hAnsi="Arial" w:eastAsia="Arial" w:cs="Arial"/>
        </w:rPr>
        <w:t>= 30, 40, 50, 60.</w:t>
      </w:r>
    </w:p>
    <w:p w:rsidRPr="00A14865" w:rsidR="004B739F" w:rsidP="4EB22FC6" w:rsidRDefault="224019D9" w14:paraId="65EEABF8" w14:textId="2F410AE3">
      <w:pPr>
        <w:spacing w:line="360" w:lineRule="auto"/>
        <w:ind w:firstLine="708"/>
        <w:jc w:val="both"/>
        <w:rPr>
          <w:rFonts w:ascii="Arial" w:hAnsi="Arial" w:eastAsia="Arial" w:cs="Arial"/>
        </w:rPr>
      </w:pPr>
      <w:r w:rsidRPr="4EB22FC6">
        <w:rPr>
          <w:rFonts w:ascii="Arial" w:hAnsi="Arial" w:eastAsia="Arial" w:cs="Arial"/>
        </w:rPr>
        <w:t>O algoritmo retorna com prints no console</w:t>
      </w:r>
      <w:r w:rsidRPr="4EB22FC6" w:rsidR="7C6BF565">
        <w:rPr>
          <w:rFonts w:ascii="Arial" w:hAnsi="Arial" w:eastAsia="Arial" w:cs="Arial"/>
        </w:rPr>
        <w:t>,</w:t>
      </w:r>
      <w:r w:rsidRPr="4EB22FC6">
        <w:rPr>
          <w:rFonts w:ascii="Arial" w:hAnsi="Arial" w:eastAsia="Arial" w:cs="Arial"/>
        </w:rPr>
        <w:t xml:space="preserve"> </w:t>
      </w:r>
      <w:r w:rsidRPr="4EB22FC6" w:rsidR="47D4EAD1">
        <w:rPr>
          <w:rFonts w:ascii="Arial" w:hAnsi="Arial" w:eastAsia="Arial" w:cs="Arial"/>
        </w:rPr>
        <w:t>a</w:t>
      </w:r>
      <w:r w:rsidRPr="4EB22FC6">
        <w:rPr>
          <w:rFonts w:ascii="Arial" w:hAnsi="Arial" w:eastAsia="Arial" w:cs="Arial"/>
        </w:rPr>
        <w:t xml:space="preserve">s informações </w:t>
      </w:r>
      <w:r w:rsidRPr="4EB22FC6" w:rsidR="5FFE415D">
        <w:rPr>
          <w:rFonts w:ascii="Arial" w:hAnsi="Arial" w:eastAsia="Arial" w:cs="Arial"/>
        </w:rPr>
        <w:t xml:space="preserve">que </w:t>
      </w:r>
      <w:r w:rsidRPr="4EB22FC6">
        <w:rPr>
          <w:rFonts w:ascii="Arial" w:hAnsi="Arial" w:eastAsia="Arial" w:cs="Arial"/>
        </w:rPr>
        <w:t>serão colocadas em uma tabela do Excel para serem analisadas.</w:t>
      </w:r>
    </w:p>
    <w:p w:rsidRPr="00A14865" w:rsidR="004B739F" w:rsidP="5AFF20E9" w:rsidRDefault="224019D9" w14:paraId="446F8E40" w14:textId="00054434">
      <w:pPr>
        <w:spacing w:after="160" w:line="259" w:lineRule="auto"/>
        <w:ind w:firstLine="708"/>
        <w:rPr>
          <w:rFonts w:ascii="Arial" w:hAnsi="Arial" w:eastAsia="Arial" w:cs="Arial"/>
          <w:color w:val="000000" w:themeColor="text1"/>
        </w:rPr>
      </w:pPr>
      <w:r w:rsidRPr="5AFF20E9">
        <w:rPr>
          <w:rFonts w:ascii="Arial" w:hAnsi="Arial" w:eastAsia="Arial" w:cs="Arial"/>
          <w:color w:val="000000" w:themeColor="text1"/>
        </w:rPr>
        <w:t xml:space="preserve">Trechos do </w:t>
      </w:r>
      <w:r w:rsidRPr="5AFF20E9" w:rsidR="2637EC7B">
        <w:rPr>
          <w:rFonts w:ascii="Arial" w:hAnsi="Arial" w:eastAsia="Arial" w:cs="Arial"/>
          <w:color w:val="000000" w:themeColor="text1"/>
        </w:rPr>
        <w:t>código</w:t>
      </w:r>
      <w:r w:rsidRPr="5AFF20E9">
        <w:rPr>
          <w:rFonts w:ascii="Arial" w:hAnsi="Arial" w:eastAsia="Arial" w:cs="Arial"/>
          <w:color w:val="000000" w:themeColor="text1"/>
        </w:rPr>
        <w:t>:</w:t>
      </w:r>
    </w:p>
    <w:p w:rsidRPr="00A14865" w:rsidR="004B739F" w:rsidP="009B4E69" w:rsidRDefault="224019D9" w14:paraId="4B028638" w14:textId="01F75008">
      <w:pPr>
        <w:spacing w:after="160" w:line="259" w:lineRule="auto"/>
        <w:jc w:val="center"/>
        <w:rPr>
          <w:rFonts w:ascii="Arial" w:hAnsi="Arial" w:eastAsia="Arial" w:cs="Arial"/>
          <w:color w:val="000000" w:themeColor="text1"/>
        </w:rPr>
      </w:pPr>
      <w:r w:rsidR="224019D9">
        <w:drawing>
          <wp:inline wp14:editId="734304B6" wp14:anchorId="6E1992B9">
            <wp:extent cx="3705225" cy="2778919"/>
            <wp:effectExtent l="0" t="0" r="0" b="2540"/>
            <wp:docPr id="1845135488" name="Imagem 1845135488" title=""/>
            <wp:cNvGraphicFramePr>
              <a:graphicFrameLocks noChangeAspect="1"/>
            </wp:cNvGraphicFramePr>
            <a:graphic>
              <a:graphicData uri="http://schemas.openxmlformats.org/drawingml/2006/picture">
                <pic:pic>
                  <pic:nvPicPr>
                    <pic:cNvPr id="0" name="Imagem 1845135488"/>
                    <pic:cNvPicPr/>
                  </pic:nvPicPr>
                  <pic:blipFill>
                    <a:blip r:embed="Rd05cc3a409c84b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05225" cy="2778919"/>
                    </a:xfrm>
                    <a:prstGeom prst="rect">
                      <a:avLst/>
                    </a:prstGeom>
                  </pic:spPr>
                </pic:pic>
              </a:graphicData>
            </a:graphic>
          </wp:inline>
        </w:drawing>
      </w:r>
    </w:p>
    <w:p w:rsidRPr="00A14865" w:rsidR="004B739F" w:rsidP="009B4E69" w:rsidRDefault="224019D9" w14:paraId="7A39CC2F" w14:textId="2988BA0F">
      <w:pPr>
        <w:spacing w:after="160" w:line="259" w:lineRule="auto"/>
        <w:jc w:val="center"/>
        <w:rPr>
          <w:rFonts w:ascii="Arial" w:hAnsi="Arial" w:eastAsia="Arial" w:cs="Arial"/>
          <w:color w:val="000000" w:themeColor="text1"/>
        </w:rPr>
      </w:pPr>
      <w:r w:rsidR="224019D9">
        <w:drawing>
          <wp:inline wp14:editId="54C1BE99" wp14:anchorId="648121AD">
            <wp:extent cx="3883741" cy="2257425"/>
            <wp:effectExtent l="0" t="0" r="2540" b="0"/>
            <wp:docPr id="1475978638" name="Imagem 1475978638" title=""/>
            <wp:cNvGraphicFramePr>
              <a:graphicFrameLocks noChangeAspect="1"/>
            </wp:cNvGraphicFramePr>
            <a:graphic>
              <a:graphicData uri="http://schemas.openxmlformats.org/drawingml/2006/picture">
                <pic:pic>
                  <pic:nvPicPr>
                    <pic:cNvPr id="0" name="Imagem 1475978638"/>
                    <pic:cNvPicPr/>
                  </pic:nvPicPr>
                  <pic:blipFill>
                    <a:blip r:embed="R5a38b5f5908945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83741" cy="2257425"/>
                    </a:xfrm>
                    <a:prstGeom prst="rect">
                      <a:avLst/>
                    </a:prstGeom>
                  </pic:spPr>
                </pic:pic>
              </a:graphicData>
            </a:graphic>
          </wp:inline>
        </w:drawing>
      </w:r>
    </w:p>
    <w:p w:rsidR="004B739F" w:rsidP="009B4E69" w:rsidRDefault="224019D9" w14:paraId="5BD79771" w14:textId="203B5C4B">
      <w:pPr>
        <w:spacing w:after="160" w:line="259" w:lineRule="auto"/>
        <w:jc w:val="center"/>
        <w:rPr>
          <w:rFonts w:ascii="Arial" w:hAnsi="Arial" w:eastAsia="Arial" w:cs="Arial"/>
          <w:color w:val="000000" w:themeColor="text1"/>
        </w:rPr>
      </w:pPr>
      <w:r w:rsidR="224019D9">
        <w:drawing>
          <wp:inline wp14:editId="292EC755" wp14:anchorId="2FD34150">
            <wp:extent cx="3937327" cy="3190875"/>
            <wp:effectExtent l="0" t="0" r="6350" b="0"/>
            <wp:docPr id="569860454" name="Imagem 569860454" title=""/>
            <wp:cNvGraphicFramePr>
              <a:graphicFrameLocks noChangeAspect="1"/>
            </wp:cNvGraphicFramePr>
            <a:graphic>
              <a:graphicData uri="http://schemas.openxmlformats.org/drawingml/2006/picture">
                <pic:pic>
                  <pic:nvPicPr>
                    <pic:cNvPr id="0" name="Imagem 569860454"/>
                    <pic:cNvPicPr/>
                  </pic:nvPicPr>
                  <pic:blipFill>
                    <a:blip r:embed="R534e55877f2442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37327" cy="3190875"/>
                    </a:xfrm>
                    <a:prstGeom prst="rect">
                      <a:avLst/>
                    </a:prstGeom>
                  </pic:spPr>
                </pic:pic>
              </a:graphicData>
            </a:graphic>
          </wp:inline>
        </w:drawing>
      </w:r>
    </w:p>
    <w:p w:rsidR="009B4E69" w:rsidP="009B4E69" w:rsidRDefault="009B4E69" w14:paraId="20505C59" w14:textId="45F39787">
      <w:pPr>
        <w:spacing w:after="160" w:line="259" w:lineRule="auto"/>
        <w:rPr>
          <w:rFonts w:ascii="Arial" w:hAnsi="Arial" w:eastAsia="Arial" w:cs="Arial"/>
          <w:color w:val="000000" w:themeColor="text1"/>
        </w:rPr>
      </w:pPr>
    </w:p>
    <w:p w:rsidRPr="00A14865" w:rsidR="009B4E69" w:rsidP="009B4E69" w:rsidRDefault="009B4E69" w14:paraId="2D08DDAD" w14:textId="77777777">
      <w:pPr>
        <w:spacing w:after="160" w:line="259" w:lineRule="auto"/>
        <w:rPr>
          <w:rFonts w:ascii="Arial" w:hAnsi="Arial" w:eastAsia="Arial" w:cs="Arial"/>
          <w:color w:val="000000" w:themeColor="text1"/>
        </w:rPr>
      </w:pPr>
    </w:p>
    <w:p w:rsidRPr="00A14865" w:rsidR="004B739F" w:rsidP="5AFF20E9" w:rsidRDefault="224019D9" w14:paraId="1623DFF2" w14:textId="46939AA4">
      <w:pPr>
        <w:spacing w:after="160" w:line="259" w:lineRule="auto"/>
        <w:ind w:firstLine="708"/>
        <w:rPr>
          <w:rFonts w:ascii="Arial" w:hAnsi="Arial" w:eastAsia="Arial" w:cs="Arial"/>
          <w:color w:val="000000" w:themeColor="text1"/>
        </w:rPr>
      </w:pPr>
      <w:r w:rsidRPr="5AFF20E9">
        <w:rPr>
          <w:rFonts w:ascii="Arial" w:hAnsi="Arial" w:eastAsia="Arial" w:cs="Arial"/>
          <w:color w:val="000000" w:themeColor="text1"/>
        </w:rPr>
        <w:t>Rodando o programa:</w:t>
      </w:r>
    </w:p>
    <w:p w:rsidRPr="001D05D5" w:rsidR="001D05D5" w:rsidP="001D05D5" w:rsidRDefault="001D05D5" w14:paraId="2A902A3E" w14:textId="66FB2B8A">
      <w:pPr>
        <w:pStyle w:val="Caption"/>
        <w:jc w:val="center"/>
        <w:rPr>
          <w:rFonts w:ascii="Arial" w:hAnsi="Arial" w:cs="Arial"/>
          <w:color w:val="808080" w:themeColor="background1" w:themeShade="80"/>
        </w:rPr>
      </w:pPr>
      <w:bookmarkStart w:name="_Toc57407212" w:id="81"/>
      <w:r w:rsidRPr="001D05D5">
        <w:rPr>
          <w:rFonts w:ascii="Arial" w:hAnsi="Arial" w:cs="Arial"/>
          <w:color w:val="808080" w:themeColor="background1" w:themeShade="80"/>
        </w:rPr>
        <w:t xml:space="preserve">Figura </w:t>
      </w:r>
      <w:r w:rsidRPr="001D05D5">
        <w:rPr>
          <w:rFonts w:ascii="Arial" w:hAnsi="Arial" w:cs="Arial"/>
          <w:color w:val="808080" w:themeColor="background1" w:themeShade="80"/>
        </w:rPr>
        <w:fldChar w:fldCharType="begin"/>
      </w:r>
      <w:r w:rsidRPr="001D05D5">
        <w:rPr>
          <w:rFonts w:ascii="Arial" w:hAnsi="Arial" w:cs="Arial"/>
          <w:color w:val="808080" w:themeColor="background1" w:themeShade="80"/>
        </w:rPr>
        <w:instrText xml:space="preserve"> SEQ Figura \* ARABIC </w:instrText>
      </w:r>
      <w:r w:rsidRPr="001D05D5">
        <w:rPr>
          <w:rFonts w:ascii="Arial" w:hAnsi="Arial" w:cs="Arial"/>
          <w:color w:val="808080" w:themeColor="background1" w:themeShade="80"/>
        </w:rPr>
        <w:fldChar w:fldCharType="separate"/>
      </w:r>
      <w:r w:rsidR="005D087A">
        <w:rPr>
          <w:rFonts w:ascii="Arial" w:hAnsi="Arial" w:cs="Arial"/>
          <w:noProof/>
          <w:color w:val="808080" w:themeColor="background1" w:themeShade="80"/>
        </w:rPr>
        <w:t>30</w:t>
      </w:r>
      <w:r w:rsidRPr="001D05D5">
        <w:rPr>
          <w:rFonts w:ascii="Arial" w:hAnsi="Arial" w:cs="Arial"/>
          <w:color w:val="808080" w:themeColor="background1" w:themeShade="80"/>
        </w:rPr>
        <w:fldChar w:fldCharType="end"/>
      </w:r>
      <w:r w:rsidRPr="001D05D5">
        <w:rPr>
          <w:rFonts w:ascii="Arial" w:hAnsi="Arial" w:cs="Arial"/>
          <w:color w:val="808080" w:themeColor="background1" w:themeShade="80"/>
        </w:rPr>
        <w:t xml:space="preserve">: </w:t>
      </w:r>
      <w:r>
        <w:rPr>
          <w:rFonts w:ascii="Arial" w:hAnsi="Arial" w:cs="Arial"/>
          <w:color w:val="808080" w:themeColor="background1" w:themeShade="80"/>
        </w:rPr>
        <w:t>Exemplo do r</w:t>
      </w:r>
      <w:r w:rsidRPr="001D05D5">
        <w:rPr>
          <w:rFonts w:ascii="Arial" w:hAnsi="Arial" w:cs="Arial"/>
          <w:color w:val="808080" w:themeColor="background1" w:themeShade="80"/>
        </w:rPr>
        <w:t>esultado do teste 1.</w:t>
      </w:r>
      <w:bookmarkEnd w:id="81"/>
    </w:p>
    <w:p w:rsidR="001D05D5" w:rsidP="001D05D5" w:rsidRDefault="224019D9" w14:paraId="7C9A1803" w14:textId="77777777">
      <w:pPr>
        <w:keepNext/>
        <w:spacing w:after="160" w:line="259" w:lineRule="auto"/>
        <w:ind w:firstLine="708"/>
        <w:jc w:val="center"/>
      </w:pPr>
      <w:r w:rsidR="224019D9">
        <w:drawing>
          <wp:inline wp14:editId="2D2FF1C4" wp14:anchorId="27676C8B">
            <wp:extent cx="3219450" cy="1419225"/>
            <wp:effectExtent l="0" t="0" r="0" b="0"/>
            <wp:docPr id="190725138" name="Imagem 190725138" title=""/>
            <wp:cNvGraphicFramePr>
              <a:graphicFrameLocks noChangeAspect="1"/>
            </wp:cNvGraphicFramePr>
            <a:graphic>
              <a:graphicData uri="http://schemas.openxmlformats.org/drawingml/2006/picture">
                <pic:pic>
                  <pic:nvPicPr>
                    <pic:cNvPr id="0" name="Imagem 190725138"/>
                    <pic:cNvPicPr/>
                  </pic:nvPicPr>
                  <pic:blipFill>
                    <a:blip r:embed="R2a3c6a976b8e47f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19450" cy="1419225"/>
                    </a:xfrm>
                    <a:prstGeom prst="rect">
                      <a:avLst/>
                    </a:prstGeom>
                  </pic:spPr>
                </pic:pic>
              </a:graphicData>
            </a:graphic>
          </wp:inline>
        </w:drawing>
      </w:r>
    </w:p>
    <w:p w:rsidRPr="001D05D5" w:rsidR="00433B5A" w:rsidP="001D05D5" w:rsidRDefault="001D05D5" w14:paraId="2C3F84AE" w14:textId="5A1DE28B">
      <w:pPr>
        <w:pStyle w:val="Caption"/>
        <w:jc w:val="center"/>
        <w:rPr>
          <w:rFonts w:ascii="Arial" w:hAnsi="Arial" w:cs="Arial"/>
          <w:color w:val="808080" w:themeColor="background1" w:themeShade="80"/>
        </w:rPr>
      </w:pPr>
      <w:r w:rsidRPr="001D05D5">
        <w:rPr>
          <w:rFonts w:ascii="Arial" w:hAnsi="Arial" w:cs="Arial"/>
          <w:color w:val="808080" w:themeColor="background1" w:themeShade="80"/>
        </w:rPr>
        <w:t>Fonte: Autoria própria.</w:t>
      </w:r>
    </w:p>
    <w:p w:rsidRPr="009B4E69" w:rsidR="009B4E69" w:rsidP="009B4E69" w:rsidRDefault="009B4E69" w14:paraId="4CD27D59" w14:textId="77777777"/>
    <w:p w:rsidRPr="00C474DA" w:rsidR="001D05D5" w:rsidP="00C474DA" w:rsidRDefault="001D05D5" w14:paraId="507CCD25" w14:textId="6DB53E9D">
      <w:pPr>
        <w:pStyle w:val="Caption"/>
        <w:jc w:val="center"/>
        <w:rPr>
          <w:rFonts w:ascii="Arial" w:hAnsi="Arial" w:cs="Arial"/>
          <w:color w:val="808080" w:themeColor="background1" w:themeShade="80"/>
        </w:rPr>
      </w:pPr>
      <w:bookmarkStart w:name="_Toc57407213" w:id="82"/>
      <w:r w:rsidRPr="00C474DA">
        <w:rPr>
          <w:rFonts w:ascii="Arial" w:hAnsi="Arial" w:cs="Arial"/>
          <w:color w:val="808080" w:themeColor="background1" w:themeShade="80"/>
        </w:rPr>
        <w:t xml:space="preserve">Figura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Figura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31</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Exemplo do resultado do teste 2.</w:t>
      </w:r>
      <w:bookmarkEnd w:id="82"/>
    </w:p>
    <w:p w:rsidR="00C474DA" w:rsidP="00C474DA" w:rsidRDefault="224019D9" w14:paraId="694075C7" w14:textId="77777777">
      <w:pPr>
        <w:keepNext/>
        <w:spacing w:after="160" w:line="259" w:lineRule="auto"/>
        <w:ind w:firstLine="708"/>
        <w:jc w:val="center"/>
      </w:pPr>
      <w:r w:rsidR="224019D9">
        <w:drawing>
          <wp:inline wp14:editId="2532CEF2" wp14:anchorId="4041BD1E">
            <wp:extent cx="3200400" cy="1190625"/>
            <wp:effectExtent l="0" t="0" r="0" b="0"/>
            <wp:docPr id="475791820" name="Imagem 475791820" title=""/>
            <wp:cNvGraphicFramePr>
              <a:graphicFrameLocks noChangeAspect="1"/>
            </wp:cNvGraphicFramePr>
            <a:graphic>
              <a:graphicData uri="http://schemas.openxmlformats.org/drawingml/2006/picture">
                <pic:pic>
                  <pic:nvPicPr>
                    <pic:cNvPr id="0" name="Imagem 475791820"/>
                    <pic:cNvPicPr/>
                  </pic:nvPicPr>
                  <pic:blipFill>
                    <a:blip r:embed="Rc84c3618421a42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00400" cy="1190625"/>
                    </a:xfrm>
                    <a:prstGeom prst="rect">
                      <a:avLst/>
                    </a:prstGeom>
                  </pic:spPr>
                </pic:pic>
              </a:graphicData>
            </a:graphic>
          </wp:inline>
        </w:drawing>
      </w:r>
    </w:p>
    <w:p w:rsidRPr="00C474DA" w:rsidR="00FB4FB1" w:rsidP="00C474DA" w:rsidRDefault="00C474DA" w14:paraId="3148B75F" w14:textId="2E7702CA">
      <w:pPr>
        <w:pStyle w:val="Caption"/>
        <w:jc w:val="center"/>
        <w:rPr>
          <w:rFonts w:ascii="Arial" w:hAnsi="Arial" w:cs="Arial"/>
          <w:color w:val="808080" w:themeColor="background1" w:themeShade="80"/>
        </w:rPr>
      </w:pPr>
      <w:r w:rsidRPr="00C474DA">
        <w:rPr>
          <w:rFonts w:ascii="Arial" w:hAnsi="Arial" w:cs="Arial"/>
          <w:color w:val="808080" w:themeColor="background1" w:themeShade="80"/>
        </w:rPr>
        <w:t>Fonte: Autoria própria.</w:t>
      </w:r>
    </w:p>
    <w:p w:rsidRPr="00A14865" w:rsidR="004B739F" w:rsidP="5AFF20E9" w:rsidRDefault="224019D9" w14:paraId="32DA097F" w14:textId="62CB1798">
      <w:pPr>
        <w:spacing w:after="160" w:line="259" w:lineRule="auto"/>
        <w:ind w:firstLine="708"/>
        <w:rPr>
          <w:rFonts w:ascii="Arial" w:hAnsi="Arial" w:eastAsia="Arial" w:cs="Arial"/>
          <w:color w:val="000000" w:themeColor="text1"/>
        </w:rPr>
      </w:pPr>
      <w:r w:rsidRPr="5AFF20E9">
        <w:rPr>
          <w:rFonts w:ascii="Arial" w:hAnsi="Arial" w:eastAsia="Arial" w:cs="Arial"/>
          <w:color w:val="000000" w:themeColor="text1"/>
        </w:rPr>
        <w:t>Tabela:</w:t>
      </w:r>
    </w:p>
    <w:p w:rsidRPr="00C474DA" w:rsidR="00C474DA" w:rsidP="00C474DA" w:rsidRDefault="00C474DA" w14:paraId="6F3D8DFD" w14:textId="4FF7BF38">
      <w:pPr>
        <w:pStyle w:val="Caption"/>
        <w:jc w:val="center"/>
        <w:rPr>
          <w:rFonts w:ascii="Arial" w:hAnsi="Arial" w:cs="Arial"/>
          <w:color w:val="808080" w:themeColor="background1" w:themeShade="80"/>
        </w:rPr>
      </w:pPr>
      <w:bookmarkStart w:name="_Toc57407174" w:id="83"/>
      <w:r w:rsidRPr="00C474DA">
        <w:rPr>
          <w:rFonts w:ascii="Arial" w:hAnsi="Arial" w:cs="Arial"/>
          <w:color w:val="808080" w:themeColor="background1" w:themeShade="80"/>
        </w:rPr>
        <w:t xml:space="preserve">Tabela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Tabela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1</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Estrutura da tabela.</w:t>
      </w:r>
      <w:bookmarkEnd w:id="83"/>
    </w:p>
    <w:p w:rsidRPr="00B04B20" w:rsidR="00433B5A" w:rsidP="00B04B20" w:rsidRDefault="224019D9" w14:paraId="72433818" w14:textId="77777777">
      <w:pPr>
        <w:pStyle w:val="Caption"/>
        <w:jc w:val="center"/>
        <w:rPr>
          <w:rFonts w:ascii="Arial" w:hAnsi="Arial" w:cs="Arial"/>
          <w:color w:val="808080" w:themeColor="background1" w:themeShade="80"/>
        </w:rPr>
      </w:pPr>
      <w:r w:rsidRPr="00B04B20">
        <w:rPr>
          <w:rFonts w:ascii="Arial" w:hAnsi="Arial" w:cs="Arial"/>
          <w:noProof/>
          <w:color w:val="808080" w:themeColor="background1" w:themeShade="80"/>
        </w:rPr>
        <w:drawing>
          <wp:inline distT="0" distB="0" distL="0" distR="0" wp14:anchorId="57076F55" wp14:editId="4379710F">
            <wp:extent cx="4419600" cy="542925"/>
            <wp:effectExtent l="0" t="0" r="0" b="9525"/>
            <wp:docPr id="1150546254" name="Imagem 115054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r="3333" b="13635"/>
                    <a:stretch/>
                  </pic:blipFill>
                  <pic:spPr bwMode="auto">
                    <a:xfrm>
                      <a:off x="0" y="0"/>
                      <a:ext cx="4419600" cy="542925"/>
                    </a:xfrm>
                    <a:prstGeom prst="rect">
                      <a:avLst/>
                    </a:prstGeom>
                    <a:ln>
                      <a:noFill/>
                    </a:ln>
                    <a:extLst>
                      <a:ext uri="{53640926-AAD7-44D8-BBD7-CCE9431645EC}">
                        <a14:shadowObscured xmlns:a14="http://schemas.microsoft.com/office/drawing/2010/main"/>
                      </a:ext>
                    </a:extLst>
                  </pic:spPr>
                </pic:pic>
              </a:graphicData>
            </a:graphic>
          </wp:inline>
        </w:drawing>
      </w:r>
    </w:p>
    <w:p w:rsidRPr="00A14865" w:rsidR="004B739F" w:rsidP="5AFF20E9" w:rsidRDefault="004B739F" w14:paraId="083E8B66" w14:textId="6AB784FB">
      <w:pPr>
        <w:spacing w:after="160" w:line="259" w:lineRule="auto"/>
        <w:ind w:firstLine="708"/>
        <w:rPr>
          <w:rFonts w:ascii="Calibri" w:hAnsi="Calibri" w:eastAsia="Calibri" w:cs="Calibri"/>
          <w:color w:val="000000" w:themeColor="text1"/>
          <w:sz w:val="22"/>
          <w:szCs w:val="22"/>
        </w:rPr>
      </w:pPr>
    </w:p>
    <w:p w:rsidRPr="00A14865" w:rsidR="004B739F" w:rsidP="00747E75" w:rsidRDefault="00E154D7" w14:paraId="1534C1BD" w14:textId="1322A359">
      <w:pPr>
        <w:pStyle w:val="Estilo1"/>
        <w:rPr>
          <w:rFonts w:eastAsia="Calibri"/>
        </w:rPr>
      </w:pPr>
      <w:bookmarkStart w:name="_Toc57388894" w:id="84"/>
      <w:bookmarkStart w:name="_Toc57407142" w:id="85"/>
      <w:r w:rsidRPr="7BA30021">
        <w:rPr>
          <w:rFonts w:eastAsia="Calibri"/>
        </w:rPr>
        <w:t>Primeiro Teste</w:t>
      </w:r>
      <w:bookmarkEnd w:id="84"/>
      <w:bookmarkEnd w:id="85"/>
    </w:p>
    <w:p w:rsidRPr="00A14865" w:rsidR="004B739F" w:rsidP="4EB22FC6" w:rsidRDefault="7474C28A" w14:paraId="41D466E2" w14:textId="56AF4037">
      <w:pPr>
        <w:spacing w:line="360" w:lineRule="auto"/>
        <w:ind w:firstLine="708"/>
        <w:jc w:val="both"/>
        <w:rPr>
          <w:rFonts w:ascii="Arial" w:hAnsi="Arial" w:eastAsia="Arial" w:cs="Arial"/>
        </w:rPr>
      </w:pPr>
      <w:r w:rsidRPr="4EB22FC6">
        <w:rPr>
          <w:rFonts w:ascii="Arial" w:hAnsi="Arial" w:eastAsia="Arial" w:cs="Arial"/>
        </w:rPr>
        <w:t xml:space="preserve">É levado </w:t>
      </w:r>
      <w:r w:rsidRPr="4EB22FC6" w:rsidR="30163C33">
        <w:rPr>
          <w:rFonts w:ascii="Arial" w:hAnsi="Arial" w:eastAsia="Arial" w:cs="Arial"/>
        </w:rPr>
        <w:t xml:space="preserve">como fator muito importante o NIC, pois em um sistema real pessoas que não eram pra ser reconhecidas, não podem ser reconhecidas de maneira </w:t>
      </w:r>
      <w:r w:rsidRPr="4EB22FC6" w:rsidR="4FBB0039">
        <w:rPr>
          <w:rFonts w:ascii="Arial" w:hAnsi="Arial" w:eastAsia="Arial" w:cs="Arial"/>
        </w:rPr>
        <w:t>alguma</w:t>
      </w:r>
      <w:r w:rsidRPr="4EB22FC6" w:rsidR="30163C33">
        <w:rPr>
          <w:rFonts w:ascii="Arial" w:hAnsi="Arial" w:eastAsia="Arial" w:cs="Arial"/>
        </w:rPr>
        <w:t>.</w:t>
      </w:r>
    </w:p>
    <w:p w:rsidR="00C474DA" w:rsidP="4EB22FC6" w:rsidRDefault="30163C33" w14:paraId="69DB3D5C" w14:textId="684F47E6">
      <w:pPr>
        <w:spacing w:line="360" w:lineRule="auto"/>
        <w:ind w:firstLine="708"/>
        <w:jc w:val="both"/>
        <w:rPr>
          <w:rFonts w:ascii="Arial" w:hAnsi="Arial" w:eastAsia="Arial" w:cs="Arial"/>
        </w:rPr>
      </w:pPr>
      <w:proofErr w:type="spellStart"/>
      <w:r w:rsidRPr="4EB22FC6">
        <w:rPr>
          <w:rFonts w:ascii="Arial" w:hAnsi="Arial" w:eastAsia="Arial" w:cs="Arial"/>
        </w:rPr>
        <w:t>EigenFace</w:t>
      </w:r>
      <w:proofErr w:type="spellEnd"/>
      <w:r w:rsidRPr="4EB22FC6">
        <w:rPr>
          <w:rFonts w:ascii="Arial" w:hAnsi="Arial" w:eastAsia="Arial" w:cs="Arial"/>
        </w:rPr>
        <w:t xml:space="preserve">: Como </w:t>
      </w:r>
      <w:r w:rsidRPr="4EB22FC6" w:rsidR="1353ED03">
        <w:rPr>
          <w:rFonts w:ascii="Arial" w:hAnsi="Arial" w:eastAsia="Arial" w:cs="Arial"/>
        </w:rPr>
        <w:t>podemos ver</w:t>
      </w:r>
      <w:r w:rsidRPr="4EB22FC6" w:rsidR="611A797B">
        <w:rPr>
          <w:rFonts w:ascii="Arial" w:hAnsi="Arial" w:eastAsia="Arial" w:cs="Arial"/>
        </w:rPr>
        <w:t>,</w:t>
      </w:r>
      <w:r w:rsidRPr="4EB22FC6" w:rsidR="1353ED03">
        <w:rPr>
          <w:rFonts w:ascii="Arial" w:hAnsi="Arial" w:eastAsia="Arial" w:cs="Arial"/>
        </w:rPr>
        <w:t xml:space="preserve"> as linhas</w:t>
      </w:r>
      <w:r w:rsidRPr="4EB22FC6">
        <w:rPr>
          <w:rFonts w:ascii="Arial" w:hAnsi="Arial" w:eastAsia="Arial" w:cs="Arial"/>
        </w:rPr>
        <w:t xml:space="preserve"> pintad</w:t>
      </w:r>
      <w:r w:rsidRPr="4EB22FC6" w:rsidR="6DD8A3B4">
        <w:rPr>
          <w:rFonts w:ascii="Arial" w:hAnsi="Arial" w:eastAsia="Arial" w:cs="Arial"/>
        </w:rPr>
        <w:t>a</w:t>
      </w:r>
      <w:r w:rsidRPr="4EB22FC6">
        <w:rPr>
          <w:rFonts w:ascii="Arial" w:hAnsi="Arial" w:eastAsia="Arial" w:cs="Arial"/>
        </w:rPr>
        <w:t xml:space="preserve">s em azul mostram os melhores resultados, não conseguimos uma boa taxa de acerto com esse algoritmo, porém conseguimos que ele não </w:t>
      </w:r>
      <w:r w:rsidRPr="4EB22FC6" w:rsidR="7EC147CF">
        <w:rPr>
          <w:rFonts w:ascii="Arial" w:hAnsi="Arial" w:eastAsia="Arial" w:cs="Arial"/>
        </w:rPr>
        <w:t>reconheça</w:t>
      </w:r>
      <w:r w:rsidRPr="4EB22FC6">
        <w:rPr>
          <w:rFonts w:ascii="Arial" w:hAnsi="Arial" w:eastAsia="Arial" w:cs="Arial"/>
        </w:rPr>
        <w:t xml:space="preserve"> as pessoas que não eram pra ser reconhecidas.</w:t>
      </w:r>
    </w:p>
    <w:p w:rsidRPr="00A14865" w:rsidR="00C474DA" w:rsidP="00C474DA" w:rsidRDefault="00C474DA" w14:paraId="448643CE" w14:textId="77777777">
      <w:pPr>
        <w:spacing w:after="160" w:line="259" w:lineRule="auto"/>
        <w:ind w:firstLine="708"/>
        <w:rPr>
          <w:rFonts w:ascii="Arial" w:hAnsi="Arial" w:eastAsia="Arial" w:cs="Arial"/>
          <w:color w:val="000000" w:themeColor="text1"/>
        </w:rPr>
      </w:pPr>
    </w:p>
    <w:p w:rsidRPr="00C474DA" w:rsidR="00C474DA" w:rsidP="00C474DA" w:rsidRDefault="00C474DA" w14:paraId="266417CE" w14:textId="5DCC9371">
      <w:pPr>
        <w:pStyle w:val="Caption"/>
        <w:jc w:val="center"/>
        <w:rPr>
          <w:rFonts w:ascii="Arial" w:hAnsi="Arial" w:cs="Arial"/>
          <w:color w:val="808080" w:themeColor="background1" w:themeShade="80"/>
        </w:rPr>
      </w:pPr>
      <w:bookmarkStart w:name="_Toc57407175" w:id="86"/>
      <w:r w:rsidRPr="00C474DA">
        <w:rPr>
          <w:rFonts w:ascii="Arial" w:hAnsi="Arial" w:cs="Arial"/>
          <w:color w:val="808080" w:themeColor="background1" w:themeShade="80"/>
        </w:rPr>
        <w:t xml:space="preserve">Tabela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Tabela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2</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xml:space="preserve">: Resultados do </w:t>
      </w:r>
      <w:proofErr w:type="spellStart"/>
      <w:r w:rsidRPr="00C474DA">
        <w:rPr>
          <w:rFonts w:ascii="Arial" w:hAnsi="Arial" w:cs="Arial"/>
          <w:color w:val="808080" w:themeColor="background1" w:themeShade="80"/>
        </w:rPr>
        <w:t>EigenFace</w:t>
      </w:r>
      <w:proofErr w:type="spellEnd"/>
      <w:r w:rsidRPr="00C474DA">
        <w:rPr>
          <w:rFonts w:ascii="Arial" w:hAnsi="Arial" w:cs="Arial"/>
          <w:color w:val="808080" w:themeColor="background1" w:themeShade="80"/>
        </w:rPr>
        <w:t>.</w:t>
      </w:r>
      <w:bookmarkEnd w:id="86"/>
    </w:p>
    <w:p w:rsidR="00B04B20" w:rsidP="00B04B20" w:rsidRDefault="30163C33" w14:paraId="0E55AAAE" w14:textId="77777777">
      <w:pPr>
        <w:keepNext/>
        <w:spacing w:after="160" w:line="259" w:lineRule="auto"/>
        <w:ind w:firstLine="708"/>
        <w:jc w:val="center"/>
      </w:pPr>
      <w:r w:rsidR="30163C33">
        <w:drawing>
          <wp:inline wp14:editId="709008D0" wp14:anchorId="32D3188E">
            <wp:extent cx="3228975" cy="3600450"/>
            <wp:effectExtent l="0" t="0" r="0" b="0"/>
            <wp:docPr id="51956242" name="Imagem 51956242" title=""/>
            <wp:cNvGraphicFramePr>
              <a:graphicFrameLocks noChangeAspect="1"/>
            </wp:cNvGraphicFramePr>
            <a:graphic>
              <a:graphicData uri="http://schemas.openxmlformats.org/drawingml/2006/picture">
                <pic:pic>
                  <pic:nvPicPr>
                    <pic:cNvPr id="0" name="Imagem 51956242"/>
                    <pic:cNvPicPr/>
                  </pic:nvPicPr>
                  <pic:blipFill>
                    <a:blip r:embed="Rab1c2e190eb34e4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3600450"/>
                    </a:xfrm>
                    <a:prstGeom prst="rect">
                      <a:avLst/>
                    </a:prstGeom>
                  </pic:spPr>
                </pic:pic>
              </a:graphicData>
            </a:graphic>
          </wp:inline>
        </w:drawing>
      </w:r>
    </w:p>
    <w:p w:rsidRPr="009B4E69" w:rsidR="009B4E69" w:rsidP="4EB22FC6" w:rsidRDefault="009B4E69" w14:paraId="3CD788FA" w14:textId="77777777">
      <w:pPr>
        <w:spacing w:line="360" w:lineRule="auto"/>
        <w:ind w:firstLine="708"/>
        <w:jc w:val="both"/>
        <w:rPr>
          <w:rFonts w:ascii="Arial" w:hAnsi="Arial" w:eastAsia="Arial" w:cs="Arial"/>
        </w:rPr>
      </w:pPr>
    </w:p>
    <w:p w:rsidR="004B739F" w:rsidP="4EB22FC6" w:rsidRDefault="30163C33" w14:paraId="7D151831" w14:textId="560577A2">
      <w:pPr>
        <w:spacing w:line="360" w:lineRule="auto"/>
        <w:ind w:firstLine="708"/>
        <w:jc w:val="both"/>
        <w:rPr>
          <w:rFonts w:ascii="Arial" w:hAnsi="Arial" w:eastAsia="Arial" w:cs="Arial"/>
        </w:rPr>
      </w:pPr>
      <w:proofErr w:type="spellStart"/>
      <w:r w:rsidRPr="4EB22FC6">
        <w:rPr>
          <w:rFonts w:ascii="Arial" w:hAnsi="Arial" w:eastAsia="Arial" w:cs="Arial"/>
        </w:rPr>
        <w:t>FisherFace</w:t>
      </w:r>
      <w:proofErr w:type="spellEnd"/>
      <w:r w:rsidRPr="4EB22FC6">
        <w:rPr>
          <w:rFonts w:ascii="Arial" w:hAnsi="Arial" w:eastAsia="Arial" w:cs="Arial"/>
        </w:rPr>
        <w:t xml:space="preserve">: esse algoritmo </w:t>
      </w:r>
      <w:r w:rsidRPr="4EB22FC6" w:rsidR="48AF52F6">
        <w:rPr>
          <w:rFonts w:ascii="Arial" w:hAnsi="Arial" w:eastAsia="Arial" w:cs="Arial"/>
        </w:rPr>
        <w:t>apresentou</w:t>
      </w:r>
      <w:r w:rsidRPr="4EB22FC6">
        <w:rPr>
          <w:rFonts w:ascii="Arial" w:hAnsi="Arial" w:eastAsia="Arial" w:cs="Arial"/>
        </w:rPr>
        <w:t xml:space="preserve"> os resultados mais frustrantes, não teve uma boa taxa de acerto, nem uma boa taxa de NIC.</w:t>
      </w:r>
    </w:p>
    <w:p w:rsidRPr="00A14865" w:rsidR="009B4E69" w:rsidP="5AFF20E9" w:rsidRDefault="009B4E69" w14:paraId="2ACB71DF" w14:textId="77777777">
      <w:pPr>
        <w:spacing w:after="160" w:line="259" w:lineRule="auto"/>
        <w:ind w:firstLine="708"/>
        <w:rPr>
          <w:rFonts w:ascii="Arial" w:hAnsi="Arial" w:eastAsia="Arial" w:cs="Arial"/>
          <w:color w:val="000000" w:themeColor="text1"/>
        </w:rPr>
      </w:pPr>
    </w:p>
    <w:p w:rsidRPr="00C474DA" w:rsidR="00C474DA" w:rsidP="00C474DA" w:rsidRDefault="00C474DA" w14:paraId="1AB57348" w14:textId="68C1AEE2">
      <w:pPr>
        <w:pStyle w:val="Caption"/>
        <w:jc w:val="center"/>
        <w:rPr>
          <w:rFonts w:ascii="Arial" w:hAnsi="Arial" w:cs="Arial"/>
          <w:color w:val="808080" w:themeColor="background1" w:themeShade="80"/>
        </w:rPr>
      </w:pPr>
      <w:bookmarkStart w:name="_Toc57407176" w:id="87"/>
      <w:r w:rsidRPr="00C474DA">
        <w:rPr>
          <w:rFonts w:ascii="Arial" w:hAnsi="Arial" w:cs="Arial"/>
          <w:color w:val="808080" w:themeColor="background1" w:themeShade="80"/>
        </w:rPr>
        <w:t xml:space="preserve">Tabela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Tabela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3</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xml:space="preserve">: Resultados do </w:t>
      </w:r>
      <w:proofErr w:type="spellStart"/>
      <w:r w:rsidRPr="00C474DA">
        <w:rPr>
          <w:rFonts w:ascii="Arial" w:hAnsi="Arial" w:cs="Arial"/>
          <w:color w:val="808080" w:themeColor="background1" w:themeShade="80"/>
        </w:rPr>
        <w:t>FisherFace</w:t>
      </w:r>
      <w:proofErr w:type="spellEnd"/>
      <w:r w:rsidRPr="00C474DA">
        <w:rPr>
          <w:rFonts w:ascii="Arial" w:hAnsi="Arial" w:cs="Arial"/>
          <w:color w:val="808080" w:themeColor="background1" w:themeShade="80"/>
        </w:rPr>
        <w:t>.</w:t>
      </w:r>
      <w:bookmarkEnd w:id="87"/>
    </w:p>
    <w:p w:rsidR="00B04B20" w:rsidP="00B04B20" w:rsidRDefault="30163C33" w14:paraId="1DEED1E9" w14:textId="77777777">
      <w:pPr>
        <w:keepNext/>
        <w:spacing w:after="160" w:line="259" w:lineRule="auto"/>
        <w:ind w:firstLine="708"/>
        <w:jc w:val="center"/>
      </w:pPr>
      <w:r w:rsidR="30163C33">
        <w:drawing>
          <wp:inline wp14:editId="193AD3F5" wp14:anchorId="1322A7CA">
            <wp:extent cx="2057400" cy="2258990"/>
            <wp:effectExtent l="0" t="0" r="0" b="8255"/>
            <wp:docPr id="441614310" name="Imagem 441614310" title=""/>
            <wp:cNvGraphicFramePr>
              <a:graphicFrameLocks noChangeAspect="1"/>
            </wp:cNvGraphicFramePr>
            <a:graphic>
              <a:graphicData uri="http://schemas.openxmlformats.org/drawingml/2006/picture">
                <pic:pic>
                  <pic:nvPicPr>
                    <pic:cNvPr id="0" name="Imagem 441614310"/>
                    <pic:cNvPicPr/>
                  </pic:nvPicPr>
                  <pic:blipFill>
                    <a:blip r:embed="R55ec69bda4f745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57400" cy="2258990"/>
                    </a:xfrm>
                    <a:prstGeom prst="rect">
                      <a:avLst/>
                    </a:prstGeom>
                  </pic:spPr>
                </pic:pic>
              </a:graphicData>
            </a:graphic>
          </wp:inline>
        </w:drawing>
      </w:r>
    </w:p>
    <w:p w:rsidRPr="00A14865" w:rsidR="004B739F" w:rsidP="4EB22FC6" w:rsidRDefault="30163C33" w14:paraId="7A93DB9D" w14:textId="1EA1B48C">
      <w:pPr>
        <w:spacing w:line="360" w:lineRule="auto"/>
        <w:ind w:firstLine="708"/>
        <w:jc w:val="both"/>
        <w:rPr>
          <w:rFonts w:ascii="Arial" w:hAnsi="Arial" w:eastAsia="Arial" w:cs="Arial"/>
        </w:rPr>
      </w:pPr>
      <w:r w:rsidRPr="4EB22FC6">
        <w:rPr>
          <w:rFonts w:ascii="Arial" w:hAnsi="Arial" w:eastAsia="Arial" w:cs="Arial"/>
        </w:rPr>
        <w:t>LBPH: Esse algoritmo pela grande quantidade de parâmetros</w:t>
      </w:r>
      <w:r w:rsidRPr="4EB22FC6" w:rsidR="0D1B8679">
        <w:rPr>
          <w:rFonts w:ascii="Arial" w:hAnsi="Arial" w:eastAsia="Arial" w:cs="Arial"/>
        </w:rPr>
        <w:t>,</w:t>
      </w:r>
      <w:r w:rsidRPr="4EB22FC6">
        <w:rPr>
          <w:rFonts w:ascii="Arial" w:hAnsi="Arial" w:eastAsia="Arial" w:cs="Arial"/>
        </w:rPr>
        <w:t xml:space="preserve"> não registramos todos os resultados nas tabelas, apenas os mais importantes, já que na grande maioria ele reconhecia as pessoas que não eram para ser reconhecidas. Podemos analisar que esse algoritmo com os parâmetros “4, 4, 9, 9, 60”, foi o que atingiu o melhor resultado com 6 acertos e 4 NIC.</w:t>
      </w:r>
    </w:p>
    <w:p w:rsidRPr="00C474DA" w:rsidR="00C474DA" w:rsidP="00C474DA" w:rsidRDefault="00C474DA" w14:paraId="27AD7FCC" w14:textId="00DB7BCC">
      <w:pPr>
        <w:pStyle w:val="Caption"/>
        <w:jc w:val="center"/>
        <w:rPr>
          <w:rFonts w:ascii="Arial" w:hAnsi="Arial" w:cs="Arial"/>
          <w:color w:val="808080" w:themeColor="background1" w:themeShade="80"/>
        </w:rPr>
      </w:pPr>
      <w:bookmarkStart w:name="_Toc57407177" w:id="88"/>
      <w:r w:rsidRPr="00C474DA">
        <w:rPr>
          <w:rFonts w:ascii="Arial" w:hAnsi="Arial" w:cs="Arial"/>
          <w:color w:val="808080" w:themeColor="background1" w:themeShade="80"/>
        </w:rPr>
        <w:t xml:space="preserve">Tabela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Tabela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4</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Resultados do LBPH.</w:t>
      </w:r>
      <w:bookmarkEnd w:id="88"/>
    </w:p>
    <w:p w:rsidRPr="009B4E69" w:rsidR="009B4E69" w:rsidP="00C474DA" w:rsidRDefault="30163C33" w14:paraId="040D8C3C" w14:textId="1A7B4D8C">
      <w:pPr>
        <w:keepNext/>
        <w:spacing w:after="160" w:line="259" w:lineRule="auto"/>
        <w:ind w:firstLine="708"/>
        <w:jc w:val="center"/>
      </w:pPr>
      <w:r w:rsidR="30163C33">
        <w:drawing>
          <wp:inline wp14:editId="7EDA3A9E" wp14:anchorId="6D1325B1">
            <wp:extent cx="5496559" cy="1675902"/>
            <wp:effectExtent l="0" t="0" r="8890" b="635"/>
            <wp:docPr id="513608775" name="Imagem 513608775" title=""/>
            <wp:cNvGraphicFramePr>
              <a:graphicFrameLocks noChangeAspect="1"/>
            </wp:cNvGraphicFramePr>
            <a:graphic>
              <a:graphicData uri="http://schemas.openxmlformats.org/drawingml/2006/picture">
                <pic:pic>
                  <pic:nvPicPr>
                    <pic:cNvPr id="0" name="Imagem 513608775"/>
                    <pic:cNvPicPr/>
                  </pic:nvPicPr>
                  <pic:blipFill>
                    <a:blip r:embed="R2f238da2883345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96559" cy="1675902"/>
                    </a:xfrm>
                    <a:prstGeom prst="rect">
                      <a:avLst/>
                    </a:prstGeom>
                  </pic:spPr>
                </pic:pic>
              </a:graphicData>
            </a:graphic>
          </wp:inline>
        </w:drawing>
      </w:r>
    </w:p>
    <w:p w:rsidR="34D78BCF" w:rsidP="00747E75" w:rsidRDefault="00E154D7" w14:paraId="59930DCC" w14:textId="59CE9C2F">
      <w:pPr>
        <w:pStyle w:val="Estilo1"/>
      </w:pPr>
      <w:bookmarkStart w:name="_Toc57388895" w:id="89"/>
      <w:bookmarkStart w:name="_Toc57407143" w:id="90"/>
      <w:r>
        <w:t>Segundo Teste</w:t>
      </w:r>
      <w:bookmarkEnd w:id="89"/>
      <w:bookmarkEnd w:id="90"/>
    </w:p>
    <w:p w:rsidR="34D78BCF" w:rsidP="4EB22FC6" w:rsidRDefault="34D78BCF" w14:paraId="4458E764" w14:textId="333B739A">
      <w:pPr>
        <w:spacing w:line="360" w:lineRule="auto"/>
        <w:ind w:firstLine="708"/>
        <w:jc w:val="both"/>
        <w:rPr>
          <w:rFonts w:ascii="Arial" w:hAnsi="Arial" w:eastAsia="Arial" w:cs="Arial"/>
        </w:rPr>
      </w:pPr>
      <w:r w:rsidRPr="4EB22FC6">
        <w:rPr>
          <w:rFonts w:ascii="Arial" w:hAnsi="Arial" w:eastAsia="Arial" w:cs="Arial"/>
        </w:rPr>
        <w:t xml:space="preserve">Como o </w:t>
      </w:r>
      <w:proofErr w:type="spellStart"/>
      <w:r w:rsidRPr="4EB22FC6">
        <w:rPr>
          <w:rFonts w:ascii="Arial" w:hAnsi="Arial" w:eastAsia="Arial" w:cs="Arial"/>
        </w:rPr>
        <w:t>threshold</w:t>
      </w:r>
      <w:proofErr w:type="spellEnd"/>
      <w:r w:rsidRPr="4EB22FC6">
        <w:rPr>
          <w:rFonts w:ascii="Arial" w:hAnsi="Arial" w:eastAsia="Arial" w:cs="Arial"/>
        </w:rPr>
        <w:t xml:space="preserve"> se mostrou mais influente</w:t>
      </w:r>
      <w:r w:rsidRPr="4EB22FC6" w:rsidR="691F0AF1">
        <w:rPr>
          <w:rFonts w:ascii="Arial" w:hAnsi="Arial" w:eastAsia="Arial" w:cs="Arial"/>
        </w:rPr>
        <w:t xml:space="preserve"> do que os outros </w:t>
      </w:r>
      <w:r w:rsidRPr="4EB22FC6" w:rsidR="00E154D7">
        <w:rPr>
          <w:rFonts w:ascii="Arial" w:hAnsi="Arial" w:eastAsia="Arial" w:cs="Arial"/>
        </w:rPr>
        <w:t>parâmetros</w:t>
      </w:r>
      <w:r w:rsidRPr="4EB22FC6">
        <w:rPr>
          <w:rFonts w:ascii="Arial" w:hAnsi="Arial" w:eastAsia="Arial" w:cs="Arial"/>
        </w:rPr>
        <w:t xml:space="preserve">, </w:t>
      </w:r>
      <w:r w:rsidRPr="4EB22FC6" w:rsidR="4673795D">
        <w:rPr>
          <w:rFonts w:ascii="Arial" w:hAnsi="Arial" w:eastAsia="Arial" w:cs="Arial"/>
        </w:rPr>
        <w:t>apenas ele foi variado e o restante foi mantido como padrão.</w:t>
      </w:r>
    </w:p>
    <w:p w:rsidRPr="00A14865" w:rsidR="004B739F" w:rsidP="4EB22FC6" w:rsidRDefault="30163C33" w14:paraId="733CFAFB" w14:textId="350C5058">
      <w:pPr>
        <w:spacing w:line="360" w:lineRule="auto"/>
        <w:ind w:firstLine="708"/>
        <w:jc w:val="both"/>
        <w:rPr>
          <w:rFonts w:ascii="Arial" w:hAnsi="Arial" w:eastAsia="Arial" w:cs="Arial"/>
        </w:rPr>
      </w:pPr>
      <w:proofErr w:type="spellStart"/>
      <w:r w:rsidRPr="4EB22FC6">
        <w:rPr>
          <w:rFonts w:ascii="Arial" w:hAnsi="Arial" w:eastAsia="Arial" w:cs="Arial"/>
        </w:rPr>
        <w:t>EigenFace</w:t>
      </w:r>
      <w:proofErr w:type="spellEnd"/>
      <w:r w:rsidRPr="4EB22FC6">
        <w:rPr>
          <w:rFonts w:ascii="Arial" w:hAnsi="Arial" w:eastAsia="Arial" w:cs="Arial"/>
        </w:rPr>
        <w:t xml:space="preserve">: o </w:t>
      </w:r>
      <w:proofErr w:type="spellStart"/>
      <w:r w:rsidRPr="4EB22FC6">
        <w:rPr>
          <w:rFonts w:ascii="Arial" w:hAnsi="Arial" w:eastAsia="Arial" w:cs="Arial"/>
        </w:rPr>
        <w:t>threshold</w:t>
      </w:r>
      <w:proofErr w:type="spellEnd"/>
      <w:r w:rsidRPr="4EB22FC6">
        <w:rPr>
          <w:rFonts w:ascii="Arial" w:hAnsi="Arial" w:eastAsia="Arial" w:cs="Arial"/>
        </w:rPr>
        <w:t xml:space="preserve"> será variado entre 3500 até 8000 de 500 em 500.</w:t>
      </w:r>
    </w:p>
    <w:p w:rsidR="004B739F" w:rsidP="5AFF20E9" w:rsidRDefault="30163C33" w14:paraId="51A3C451" w14:textId="63A74A11">
      <w:pPr>
        <w:spacing w:after="160" w:line="259" w:lineRule="auto"/>
        <w:ind w:firstLine="708"/>
        <w:rPr>
          <w:rFonts w:ascii="Arial" w:hAnsi="Arial" w:eastAsia="Arial" w:cs="Arial"/>
          <w:color w:val="000000" w:themeColor="text1"/>
        </w:rPr>
      </w:pPr>
      <w:r w:rsidR="30163C33">
        <w:drawing>
          <wp:inline wp14:editId="4156973B" wp14:anchorId="2A5448F5">
            <wp:extent cx="4572000" cy="3143250"/>
            <wp:effectExtent l="0" t="0" r="0" b="0"/>
            <wp:docPr id="1263654421" name="Imagem 1263654421" title=""/>
            <wp:cNvGraphicFramePr>
              <a:graphicFrameLocks noChangeAspect="1"/>
            </wp:cNvGraphicFramePr>
            <a:graphic>
              <a:graphicData uri="http://schemas.openxmlformats.org/drawingml/2006/picture">
                <pic:pic>
                  <pic:nvPicPr>
                    <pic:cNvPr id="0" name="Imagem 1263654421"/>
                    <pic:cNvPicPr/>
                  </pic:nvPicPr>
                  <pic:blipFill>
                    <a:blip r:embed="Rfe3c0a7b636642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143250"/>
                    </a:xfrm>
                    <a:prstGeom prst="rect">
                      <a:avLst/>
                    </a:prstGeom>
                  </pic:spPr>
                </pic:pic>
              </a:graphicData>
            </a:graphic>
          </wp:inline>
        </w:drawing>
      </w:r>
    </w:p>
    <w:p w:rsidRPr="00A14865" w:rsidR="00BE6C0D" w:rsidP="4EB22FC6" w:rsidRDefault="00BE6C0D" w14:paraId="30753D4E" w14:textId="5F951113">
      <w:pPr>
        <w:spacing w:after="160" w:line="259" w:lineRule="auto"/>
        <w:ind w:firstLine="708"/>
        <w:rPr>
          <w:rFonts w:ascii="Arial" w:hAnsi="Arial" w:eastAsia="Arial" w:cs="Arial"/>
          <w:color w:val="000000" w:themeColor="text1"/>
        </w:rPr>
      </w:pPr>
    </w:p>
    <w:p w:rsidRPr="00A14865" w:rsidR="004B739F" w:rsidP="4EB22FC6" w:rsidRDefault="30163C33" w14:paraId="044BDCAB" w14:textId="66A294E5">
      <w:pPr>
        <w:spacing w:line="360" w:lineRule="auto"/>
        <w:ind w:firstLine="708"/>
        <w:jc w:val="both"/>
        <w:rPr>
          <w:rFonts w:ascii="Arial" w:hAnsi="Arial" w:eastAsia="Arial" w:cs="Arial"/>
        </w:rPr>
      </w:pPr>
      <w:proofErr w:type="spellStart"/>
      <w:r w:rsidRPr="4EB22FC6">
        <w:rPr>
          <w:rFonts w:ascii="Arial" w:hAnsi="Arial" w:eastAsia="Arial" w:cs="Arial"/>
        </w:rPr>
        <w:t>FisherFace</w:t>
      </w:r>
      <w:proofErr w:type="spellEnd"/>
      <w:r w:rsidRPr="4EB22FC6">
        <w:rPr>
          <w:rFonts w:ascii="Arial" w:hAnsi="Arial" w:eastAsia="Arial" w:cs="Arial"/>
        </w:rPr>
        <w:t xml:space="preserve">: o </w:t>
      </w:r>
      <w:proofErr w:type="spellStart"/>
      <w:r w:rsidRPr="4EB22FC6">
        <w:rPr>
          <w:rFonts w:ascii="Arial" w:hAnsi="Arial" w:eastAsia="Arial" w:cs="Arial"/>
        </w:rPr>
        <w:t>threshold</w:t>
      </w:r>
      <w:proofErr w:type="spellEnd"/>
      <w:r w:rsidRPr="4EB22FC6">
        <w:rPr>
          <w:rFonts w:ascii="Arial" w:hAnsi="Arial" w:eastAsia="Arial" w:cs="Arial"/>
        </w:rPr>
        <w:t xml:space="preserve"> será variado de 400 até 2200 de 200 em 200.</w:t>
      </w:r>
    </w:p>
    <w:p w:rsidR="004B739F" w:rsidP="5AFF20E9" w:rsidRDefault="30163C33" w14:paraId="6B354615" w14:textId="16C98FF9">
      <w:pPr>
        <w:spacing w:after="160" w:line="259" w:lineRule="auto"/>
        <w:ind w:firstLine="708"/>
        <w:rPr>
          <w:rFonts w:ascii="Arial" w:hAnsi="Arial" w:eastAsia="Arial" w:cs="Arial"/>
          <w:color w:val="000000" w:themeColor="text1"/>
        </w:rPr>
      </w:pPr>
      <w:r w:rsidR="30163C33">
        <w:drawing>
          <wp:inline wp14:editId="2C0DD320" wp14:anchorId="28A6925D">
            <wp:extent cx="4572000" cy="2390775"/>
            <wp:effectExtent l="0" t="0" r="0" b="0"/>
            <wp:docPr id="1019083589" name="Imagem 1019083589" title=""/>
            <wp:cNvGraphicFramePr>
              <a:graphicFrameLocks noChangeAspect="1"/>
            </wp:cNvGraphicFramePr>
            <a:graphic>
              <a:graphicData uri="http://schemas.openxmlformats.org/drawingml/2006/picture">
                <pic:pic>
                  <pic:nvPicPr>
                    <pic:cNvPr id="0" name="Imagem 1019083589"/>
                    <pic:cNvPicPr/>
                  </pic:nvPicPr>
                  <pic:blipFill>
                    <a:blip r:embed="Rdec4bdb928bb41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90775"/>
                    </a:xfrm>
                    <a:prstGeom prst="rect">
                      <a:avLst/>
                    </a:prstGeom>
                  </pic:spPr>
                </pic:pic>
              </a:graphicData>
            </a:graphic>
          </wp:inline>
        </w:drawing>
      </w:r>
    </w:p>
    <w:p w:rsidRPr="00A14865" w:rsidR="009B4E69" w:rsidP="5AFF20E9" w:rsidRDefault="009B4E69" w14:paraId="4DA50372" w14:textId="77777777">
      <w:pPr>
        <w:spacing w:after="160" w:line="259" w:lineRule="auto"/>
        <w:ind w:firstLine="708"/>
        <w:rPr>
          <w:rFonts w:ascii="Arial" w:hAnsi="Arial" w:eastAsia="Arial" w:cs="Arial"/>
          <w:color w:val="000000" w:themeColor="text1"/>
        </w:rPr>
      </w:pPr>
    </w:p>
    <w:p w:rsidRPr="00A14865" w:rsidR="004B739F" w:rsidP="4EB22FC6" w:rsidRDefault="30163C33" w14:paraId="550F47C4" w14:textId="3BE85040">
      <w:pPr>
        <w:spacing w:after="160" w:line="259" w:lineRule="auto"/>
        <w:ind w:firstLine="708"/>
        <w:rPr>
          <w:rFonts w:ascii="Arial" w:hAnsi="Arial" w:eastAsia="Arial" w:cs="Arial"/>
          <w:color w:val="000000" w:themeColor="text1"/>
        </w:rPr>
      </w:pPr>
      <w:r w:rsidRPr="4EB22FC6">
        <w:rPr>
          <w:rFonts w:ascii="Arial" w:hAnsi="Arial" w:eastAsia="Arial" w:cs="Arial"/>
          <w:color w:val="000000" w:themeColor="text1"/>
        </w:rPr>
        <w:t xml:space="preserve">LBPH: o </w:t>
      </w:r>
      <w:proofErr w:type="spellStart"/>
      <w:r w:rsidRPr="4EB22FC6">
        <w:rPr>
          <w:rFonts w:ascii="Arial" w:hAnsi="Arial" w:eastAsia="Arial" w:cs="Arial"/>
          <w:color w:val="000000" w:themeColor="text1"/>
        </w:rPr>
        <w:t>threshold</w:t>
      </w:r>
      <w:proofErr w:type="spellEnd"/>
      <w:r w:rsidRPr="4EB22FC6">
        <w:rPr>
          <w:rFonts w:ascii="Arial" w:hAnsi="Arial" w:eastAsia="Arial" w:cs="Arial"/>
          <w:color w:val="000000" w:themeColor="text1"/>
        </w:rPr>
        <w:t xml:space="preserve"> será variado de 5 até 50 de 5 em 5.</w:t>
      </w:r>
    </w:p>
    <w:p w:rsidRPr="00A14865" w:rsidR="004B739F" w:rsidP="5AFF20E9" w:rsidRDefault="30163C33" w14:paraId="77CAA017" w14:textId="4E4B516E">
      <w:pPr>
        <w:spacing w:after="160" w:line="259" w:lineRule="auto"/>
        <w:ind w:firstLine="708"/>
      </w:pPr>
      <w:r w:rsidR="30163C33">
        <w:drawing>
          <wp:inline wp14:editId="28EEB665" wp14:anchorId="149EC801">
            <wp:extent cx="4572000" cy="2847975"/>
            <wp:effectExtent l="0" t="0" r="0" b="0"/>
            <wp:docPr id="1608905227" name="Imagem 1608905227" title=""/>
            <wp:cNvGraphicFramePr>
              <a:graphicFrameLocks noChangeAspect="1"/>
            </wp:cNvGraphicFramePr>
            <a:graphic>
              <a:graphicData uri="http://schemas.openxmlformats.org/drawingml/2006/picture">
                <pic:pic>
                  <pic:nvPicPr>
                    <pic:cNvPr id="0" name="Imagem 1608905227"/>
                    <pic:cNvPicPr/>
                  </pic:nvPicPr>
                  <pic:blipFill>
                    <a:blip r:embed="R6faf3024b18247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47975"/>
                    </a:xfrm>
                    <a:prstGeom prst="rect">
                      <a:avLst/>
                    </a:prstGeom>
                  </pic:spPr>
                </pic:pic>
              </a:graphicData>
            </a:graphic>
          </wp:inline>
        </w:drawing>
      </w:r>
    </w:p>
    <w:p w:rsidR="009B4E69" w:rsidRDefault="009B4E69" w14:paraId="73A88F83" w14:textId="77777777">
      <w:pPr>
        <w:rPr>
          <w:rFonts w:ascii="Arial" w:hAnsi="Arial" w:eastAsia="Arial" w:cs="Arial"/>
          <w:color w:val="000000" w:themeColor="text1"/>
        </w:rPr>
      </w:pPr>
      <w:r>
        <w:rPr>
          <w:rFonts w:ascii="Arial" w:hAnsi="Arial" w:eastAsia="Arial" w:cs="Arial"/>
          <w:color w:val="000000" w:themeColor="text1"/>
        </w:rPr>
        <w:br w:type="page"/>
      </w:r>
    </w:p>
    <w:p w:rsidRPr="00A14865" w:rsidR="004B739F" w:rsidP="5AFF20E9" w:rsidRDefault="1B152195" w14:paraId="529B5BA7" w14:textId="1D161822">
      <w:pPr>
        <w:spacing w:after="160" w:line="259" w:lineRule="auto"/>
        <w:ind w:firstLine="708"/>
        <w:rPr>
          <w:rFonts w:ascii="Arial" w:hAnsi="Arial" w:eastAsia="Arial" w:cs="Arial"/>
          <w:color w:val="000000" w:themeColor="text1"/>
        </w:rPr>
      </w:pPr>
      <w:r w:rsidRPr="5AFF20E9">
        <w:rPr>
          <w:rFonts w:ascii="Arial" w:hAnsi="Arial" w:eastAsia="Arial" w:cs="Arial"/>
          <w:color w:val="000000" w:themeColor="text1"/>
        </w:rPr>
        <w:t>Resultados:</w:t>
      </w:r>
    </w:p>
    <w:p w:rsidRPr="00A14865" w:rsidR="004B739F" w:rsidP="5AFF20E9" w:rsidRDefault="30163C33" w14:paraId="2DAA899A" w14:textId="18BD56B7">
      <w:pPr>
        <w:spacing w:after="160" w:line="259" w:lineRule="auto"/>
        <w:ind w:firstLine="708"/>
        <w:rPr>
          <w:rFonts w:ascii="Arial" w:hAnsi="Arial" w:eastAsia="Arial" w:cs="Arial"/>
          <w:color w:val="000000" w:themeColor="text1"/>
        </w:rPr>
      </w:pPr>
      <w:proofErr w:type="spellStart"/>
      <w:r w:rsidRPr="00E154D7">
        <w:rPr>
          <w:rFonts w:ascii="Arial" w:hAnsi="Arial" w:eastAsia="Arial" w:cs="Arial"/>
          <w:i/>
          <w:iCs/>
          <w:color w:val="000000" w:themeColor="text1"/>
        </w:rPr>
        <w:t>Eigenface</w:t>
      </w:r>
      <w:proofErr w:type="spellEnd"/>
      <w:r w:rsidRPr="5AFF20E9">
        <w:rPr>
          <w:rFonts w:ascii="Arial" w:hAnsi="Arial" w:eastAsia="Arial" w:cs="Arial"/>
          <w:color w:val="000000" w:themeColor="text1"/>
        </w:rPr>
        <w:t xml:space="preserve">:  </w:t>
      </w:r>
    </w:p>
    <w:p w:rsidRPr="00C474DA" w:rsidR="00C474DA" w:rsidP="00C474DA" w:rsidRDefault="00C474DA" w14:paraId="3699D496" w14:textId="4259DC8A">
      <w:pPr>
        <w:pStyle w:val="Caption"/>
        <w:jc w:val="center"/>
        <w:rPr>
          <w:rFonts w:ascii="Arial" w:hAnsi="Arial" w:cs="Arial"/>
          <w:color w:val="808080" w:themeColor="background1" w:themeShade="80"/>
        </w:rPr>
      </w:pPr>
      <w:bookmarkStart w:name="_Toc57407178" w:id="91"/>
      <w:r w:rsidRPr="00C474DA">
        <w:rPr>
          <w:rFonts w:ascii="Arial" w:hAnsi="Arial" w:cs="Arial"/>
          <w:color w:val="808080" w:themeColor="background1" w:themeShade="80"/>
        </w:rPr>
        <w:t xml:space="preserve">Tabela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Tabela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5</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xml:space="preserve">: Resultado final do </w:t>
      </w:r>
      <w:proofErr w:type="spellStart"/>
      <w:r w:rsidRPr="00C474DA">
        <w:rPr>
          <w:rFonts w:ascii="Arial" w:hAnsi="Arial" w:cs="Arial"/>
          <w:color w:val="808080" w:themeColor="background1" w:themeShade="80"/>
        </w:rPr>
        <w:t>EigenFace</w:t>
      </w:r>
      <w:proofErr w:type="spellEnd"/>
      <w:r w:rsidRPr="00C474DA">
        <w:rPr>
          <w:rFonts w:ascii="Arial" w:hAnsi="Arial" w:cs="Arial"/>
          <w:color w:val="808080" w:themeColor="background1" w:themeShade="80"/>
        </w:rPr>
        <w:t>.</w:t>
      </w:r>
      <w:bookmarkEnd w:id="91"/>
    </w:p>
    <w:p w:rsidR="00B04B20" w:rsidP="00B04B20" w:rsidRDefault="30163C33" w14:paraId="5703B128" w14:textId="77777777">
      <w:pPr>
        <w:keepNext/>
        <w:spacing w:after="160" w:line="259" w:lineRule="auto"/>
        <w:ind w:firstLine="708"/>
        <w:jc w:val="center"/>
      </w:pPr>
      <w:r w:rsidR="30163C33">
        <w:drawing>
          <wp:inline wp14:editId="54A28AE4" wp14:anchorId="19A197B0">
            <wp:extent cx="2603119" cy="1895475"/>
            <wp:effectExtent l="0" t="0" r="6985" b="0"/>
            <wp:docPr id="2065522540" name="Imagem 2065522540" title=""/>
            <wp:cNvGraphicFramePr>
              <a:graphicFrameLocks noChangeAspect="1"/>
            </wp:cNvGraphicFramePr>
            <a:graphic>
              <a:graphicData uri="http://schemas.openxmlformats.org/drawingml/2006/picture">
                <pic:pic>
                  <pic:nvPicPr>
                    <pic:cNvPr id="0" name="Imagem 2065522540"/>
                    <pic:cNvPicPr/>
                  </pic:nvPicPr>
                  <pic:blipFill>
                    <a:blip r:embed="R6acf7878552c4a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03119" cy="1895475"/>
                    </a:xfrm>
                    <a:prstGeom prst="rect">
                      <a:avLst/>
                    </a:prstGeom>
                  </pic:spPr>
                </pic:pic>
              </a:graphicData>
            </a:graphic>
          </wp:inline>
        </w:drawing>
      </w:r>
    </w:p>
    <w:p w:rsidRPr="00A14865" w:rsidR="004B739F" w:rsidP="5AFF20E9" w:rsidRDefault="004B739F" w14:paraId="428F75CE" w14:textId="304D3513">
      <w:pPr>
        <w:spacing w:after="160" w:line="259" w:lineRule="auto"/>
        <w:ind w:firstLine="708"/>
        <w:rPr>
          <w:rFonts w:ascii="Arial" w:hAnsi="Arial" w:eastAsia="Arial" w:cs="Arial"/>
          <w:color w:val="000000" w:themeColor="text1"/>
        </w:rPr>
      </w:pPr>
    </w:p>
    <w:p w:rsidRPr="00E154D7" w:rsidR="004B739F" w:rsidP="5AFF20E9" w:rsidRDefault="30163C33" w14:paraId="45414A79" w14:textId="6200865F">
      <w:pPr>
        <w:spacing w:after="160" w:line="259" w:lineRule="auto"/>
        <w:ind w:firstLine="708"/>
        <w:rPr>
          <w:rFonts w:ascii="Arial" w:hAnsi="Arial" w:eastAsia="Arial" w:cs="Arial"/>
          <w:i/>
          <w:iCs/>
          <w:color w:val="000000" w:themeColor="text1"/>
        </w:rPr>
      </w:pPr>
      <w:proofErr w:type="spellStart"/>
      <w:r w:rsidRPr="00E154D7">
        <w:rPr>
          <w:rFonts w:ascii="Arial" w:hAnsi="Arial" w:eastAsia="Arial" w:cs="Arial"/>
          <w:i/>
          <w:iCs/>
          <w:color w:val="000000" w:themeColor="text1"/>
        </w:rPr>
        <w:t>Fisherface</w:t>
      </w:r>
      <w:proofErr w:type="spellEnd"/>
      <w:r w:rsidRPr="00E154D7">
        <w:rPr>
          <w:rFonts w:ascii="Arial" w:hAnsi="Arial" w:eastAsia="Arial" w:cs="Arial"/>
          <w:i/>
          <w:iCs/>
          <w:color w:val="000000" w:themeColor="text1"/>
        </w:rPr>
        <w:t>:</w:t>
      </w:r>
    </w:p>
    <w:p w:rsidRPr="00C474DA" w:rsidR="00C474DA" w:rsidP="00C474DA" w:rsidRDefault="00C474DA" w14:paraId="6AA24385" w14:textId="0ACF5292">
      <w:pPr>
        <w:pStyle w:val="Caption"/>
        <w:jc w:val="center"/>
        <w:rPr>
          <w:rFonts w:ascii="Arial" w:hAnsi="Arial" w:cs="Arial"/>
          <w:color w:val="808080" w:themeColor="background1" w:themeShade="80"/>
        </w:rPr>
      </w:pPr>
      <w:bookmarkStart w:name="_Toc57407179" w:id="92"/>
      <w:r w:rsidRPr="00C474DA">
        <w:rPr>
          <w:rFonts w:ascii="Arial" w:hAnsi="Arial" w:cs="Arial"/>
          <w:color w:val="808080" w:themeColor="background1" w:themeShade="80"/>
        </w:rPr>
        <w:t xml:space="preserve">Tabela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Tabela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6</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xml:space="preserve">: Resultado final do </w:t>
      </w:r>
      <w:proofErr w:type="spellStart"/>
      <w:r w:rsidRPr="00C474DA">
        <w:rPr>
          <w:rFonts w:ascii="Arial" w:hAnsi="Arial" w:cs="Arial"/>
          <w:color w:val="808080" w:themeColor="background1" w:themeShade="80"/>
        </w:rPr>
        <w:t>FisherFace</w:t>
      </w:r>
      <w:proofErr w:type="spellEnd"/>
      <w:r w:rsidRPr="00C474DA">
        <w:rPr>
          <w:rFonts w:ascii="Arial" w:hAnsi="Arial" w:cs="Arial"/>
          <w:color w:val="808080" w:themeColor="background1" w:themeShade="80"/>
        </w:rPr>
        <w:t>.</w:t>
      </w:r>
      <w:bookmarkEnd w:id="92"/>
    </w:p>
    <w:p w:rsidR="00B04B20" w:rsidP="00B04B20" w:rsidRDefault="30163C33" w14:paraId="47F28CE9" w14:textId="77777777">
      <w:pPr>
        <w:keepNext/>
        <w:spacing w:after="160" w:line="259" w:lineRule="auto"/>
        <w:ind w:firstLine="708"/>
        <w:jc w:val="center"/>
      </w:pPr>
      <w:r w:rsidR="30163C33">
        <w:drawing>
          <wp:inline wp14:editId="2057134B" wp14:anchorId="0D971129">
            <wp:extent cx="2590800" cy="1908556"/>
            <wp:effectExtent l="0" t="0" r="0" b="0"/>
            <wp:docPr id="1515597499" name="Imagem 1515597499" title=""/>
            <wp:cNvGraphicFramePr>
              <a:graphicFrameLocks noChangeAspect="1"/>
            </wp:cNvGraphicFramePr>
            <a:graphic>
              <a:graphicData uri="http://schemas.openxmlformats.org/drawingml/2006/picture">
                <pic:pic>
                  <pic:nvPicPr>
                    <pic:cNvPr id="0" name="Imagem 1515597499"/>
                    <pic:cNvPicPr/>
                  </pic:nvPicPr>
                  <pic:blipFill>
                    <a:blip r:embed="Raf0ac9e9c5b041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0800" cy="1908556"/>
                    </a:xfrm>
                    <a:prstGeom prst="rect">
                      <a:avLst/>
                    </a:prstGeom>
                  </pic:spPr>
                </pic:pic>
              </a:graphicData>
            </a:graphic>
          </wp:inline>
        </w:drawing>
      </w:r>
    </w:p>
    <w:p w:rsidRPr="00A14865" w:rsidR="004B739F" w:rsidP="5AFF20E9" w:rsidRDefault="004B739F" w14:paraId="181E221D" w14:textId="2A34AAF4">
      <w:pPr>
        <w:spacing w:after="160" w:line="259" w:lineRule="auto"/>
        <w:ind w:firstLine="708"/>
        <w:rPr>
          <w:rFonts w:ascii="Arial" w:hAnsi="Arial" w:eastAsia="Arial" w:cs="Arial"/>
          <w:color w:val="000000" w:themeColor="text1"/>
        </w:rPr>
      </w:pPr>
    </w:p>
    <w:p w:rsidRPr="00A14865" w:rsidR="004B739F" w:rsidP="5AFF20E9" w:rsidRDefault="30163C33" w14:paraId="6A85723A" w14:textId="21F1E6C4">
      <w:pPr>
        <w:spacing w:after="160" w:line="259" w:lineRule="auto"/>
        <w:ind w:firstLine="708"/>
        <w:rPr>
          <w:rFonts w:ascii="Arial" w:hAnsi="Arial" w:eastAsia="Arial" w:cs="Arial"/>
          <w:color w:val="000000" w:themeColor="text1"/>
        </w:rPr>
      </w:pPr>
      <w:r w:rsidRPr="5AFF20E9">
        <w:rPr>
          <w:rFonts w:ascii="Arial" w:hAnsi="Arial" w:eastAsia="Arial" w:cs="Arial"/>
          <w:color w:val="000000" w:themeColor="text1"/>
        </w:rPr>
        <w:t>LBPH:</w:t>
      </w:r>
    </w:p>
    <w:p w:rsidRPr="00C474DA" w:rsidR="00C474DA" w:rsidP="00C474DA" w:rsidRDefault="00C474DA" w14:paraId="33AD5326" w14:textId="3F45A0B4">
      <w:pPr>
        <w:pStyle w:val="Caption"/>
        <w:jc w:val="center"/>
        <w:rPr>
          <w:rFonts w:ascii="Arial" w:hAnsi="Arial" w:cs="Arial"/>
          <w:color w:val="808080" w:themeColor="background1" w:themeShade="80"/>
        </w:rPr>
      </w:pPr>
      <w:bookmarkStart w:name="_Toc57407180" w:id="93"/>
      <w:r>
        <w:rPr>
          <w:noProof/>
        </w:rPr>
        <w:drawing>
          <wp:anchor distT="0" distB="0" distL="114300" distR="114300" simplePos="0" relativeHeight="251658246" behindDoc="0" locked="0" layoutInCell="1" allowOverlap="1" wp14:anchorId="6A96907C" wp14:editId="78145035">
            <wp:simplePos x="0" y="0"/>
            <wp:positionH relativeFrom="column">
              <wp:posOffset>1732915</wp:posOffset>
            </wp:positionH>
            <wp:positionV relativeFrom="paragraph">
              <wp:posOffset>372745</wp:posOffset>
            </wp:positionV>
            <wp:extent cx="2585085" cy="1657350"/>
            <wp:effectExtent l="0" t="0" r="5715" b="0"/>
            <wp:wrapTopAndBottom/>
            <wp:docPr id="1532019410" name="Imagem 153201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2019410"/>
                    <pic:cNvPicPr/>
                  </pic:nvPicPr>
                  <pic:blipFill>
                    <a:blip r:embed="rId78">
                      <a:extLst>
                        <a:ext uri="{28A0092B-C50C-407E-A947-70E740481C1C}">
                          <a14:useLocalDpi xmlns:a14="http://schemas.microsoft.com/office/drawing/2010/main" val="0"/>
                        </a:ext>
                      </a:extLst>
                    </a:blip>
                    <a:stretch>
                      <a:fillRect/>
                    </a:stretch>
                  </pic:blipFill>
                  <pic:spPr>
                    <a:xfrm>
                      <a:off x="0" y="0"/>
                      <a:ext cx="2585085" cy="1657350"/>
                    </a:xfrm>
                    <a:prstGeom prst="rect">
                      <a:avLst/>
                    </a:prstGeom>
                  </pic:spPr>
                </pic:pic>
              </a:graphicData>
            </a:graphic>
            <wp14:sizeRelH relativeFrom="margin">
              <wp14:pctWidth>0</wp14:pctWidth>
            </wp14:sizeRelH>
            <wp14:sizeRelV relativeFrom="margin">
              <wp14:pctHeight>0</wp14:pctHeight>
            </wp14:sizeRelV>
          </wp:anchor>
        </w:drawing>
      </w:r>
      <w:r w:rsidRPr="00C474DA" w:rsidR="00C474DA">
        <w:rPr>
          <w:rFonts w:ascii="Arial" w:hAnsi="Arial" w:cs="Arial"/>
          <w:color w:val="808080" w:themeColor="background1" w:themeShade="80"/>
        </w:rPr>
        <w:t xml:space="preserve">Tabela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Tabela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7</w:t>
      </w:r>
      <w:r w:rsidRPr="00C474DA">
        <w:rPr>
          <w:rFonts w:ascii="Arial" w:hAnsi="Arial" w:cs="Arial"/>
          <w:color w:val="808080" w:themeColor="background1" w:themeShade="80"/>
        </w:rPr>
        <w:fldChar w:fldCharType="end"/>
      </w:r>
      <w:r w:rsidRPr="00C474DA" w:rsidR="00C474DA">
        <w:rPr>
          <w:rFonts w:ascii="Arial" w:hAnsi="Arial" w:cs="Arial"/>
          <w:color w:val="808080" w:themeColor="background1" w:themeShade="80"/>
        </w:rPr>
        <w:t>: Resultado final do LBPH.</w:t>
      </w:r>
      <w:bookmarkEnd w:id="93"/>
    </w:p>
    <w:p w:rsidR="00B04B20" w:rsidP="00B04B20" w:rsidRDefault="00B04B20" w14:paraId="5ABB7B22" w14:textId="46B4521B">
      <w:pPr>
        <w:keepNext/>
        <w:spacing w:after="160" w:line="259" w:lineRule="auto"/>
        <w:ind w:firstLine="708"/>
        <w:jc w:val="center"/>
      </w:pPr>
    </w:p>
    <w:p w:rsidRPr="00E154D7" w:rsidR="004B739F" w:rsidP="00747E75" w:rsidRDefault="30163C33" w14:paraId="7211CAD2" w14:textId="3AE48176">
      <w:pPr>
        <w:pStyle w:val="Estilo1"/>
        <w:rPr>
          <w:rFonts w:eastAsia="Arial"/>
        </w:rPr>
      </w:pPr>
      <w:bookmarkStart w:name="_Toc57388896" w:id="94"/>
      <w:bookmarkStart w:name="_Toc57407144" w:id="95"/>
      <w:r w:rsidRPr="7BA30021">
        <w:rPr>
          <w:rFonts w:eastAsia="Arial"/>
        </w:rPr>
        <w:t>Compara</w:t>
      </w:r>
      <w:r w:rsidRPr="7BA30021" w:rsidR="22CE7B98">
        <w:rPr>
          <w:rFonts w:eastAsia="Arial"/>
        </w:rPr>
        <w:t>çã</w:t>
      </w:r>
      <w:r w:rsidRPr="7BA30021">
        <w:rPr>
          <w:rFonts w:eastAsia="Arial"/>
        </w:rPr>
        <w:t xml:space="preserve">o </w:t>
      </w:r>
      <w:r w:rsidRPr="7BA30021" w:rsidR="591AD24A">
        <w:rPr>
          <w:rFonts w:eastAsia="Arial"/>
        </w:rPr>
        <w:t>d</w:t>
      </w:r>
      <w:r w:rsidRPr="7BA30021">
        <w:rPr>
          <w:rFonts w:eastAsia="Arial"/>
        </w:rPr>
        <w:t>os dois testes:</w:t>
      </w:r>
      <w:bookmarkEnd w:id="94"/>
      <w:bookmarkEnd w:id="95"/>
    </w:p>
    <w:p w:rsidRPr="00200F93" w:rsidR="004B739F" w:rsidP="00747E75" w:rsidRDefault="30163C33" w14:paraId="63B21AF2" w14:textId="006FDC9A">
      <w:pPr>
        <w:pStyle w:val="Estilo2"/>
        <w:rPr>
          <w:rFonts w:eastAsia="Arial"/>
        </w:rPr>
      </w:pPr>
      <w:bookmarkStart w:name="_Toc57388897" w:id="96"/>
      <w:bookmarkStart w:name="_Toc57407145" w:id="97"/>
      <w:proofErr w:type="spellStart"/>
      <w:r w:rsidRPr="7BA30021">
        <w:rPr>
          <w:rFonts w:eastAsia="Arial"/>
        </w:rPr>
        <w:t>Eigenface</w:t>
      </w:r>
      <w:bookmarkEnd w:id="96"/>
      <w:bookmarkEnd w:id="97"/>
      <w:proofErr w:type="spellEnd"/>
    </w:p>
    <w:p w:rsidRPr="00985946" w:rsidR="00E154D7" w:rsidP="00985946" w:rsidRDefault="00E154D7" w14:paraId="6653A1C3" w14:textId="44A82A2C">
      <w:pPr>
        <w:pStyle w:val="Heading5"/>
      </w:pPr>
      <w:r>
        <w:t>Primeiro Teste</w:t>
      </w:r>
    </w:p>
    <w:p w:rsidRPr="00A14865" w:rsidR="004B739F" w:rsidP="4EB22FC6" w:rsidRDefault="30163C33" w14:paraId="3E264E47" w14:textId="1080CFF8">
      <w:pPr>
        <w:spacing w:after="160" w:line="259" w:lineRule="auto"/>
        <w:ind w:firstLine="708"/>
        <w:rPr>
          <w:rFonts w:ascii="Arial" w:hAnsi="Arial" w:eastAsia="Arial" w:cs="Arial"/>
          <w:color w:val="000000" w:themeColor="text1"/>
        </w:rPr>
      </w:pPr>
      <w:r w:rsidRPr="4EB22FC6">
        <w:rPr>
          <w:rFonts w:ascii="Arial" w:hAnsi="Arial" w:eastAsia="Arial" w:cs="Arial"/>
          <w:color w:val="000000" w:themeColor="text1"/>
        </w:rPr>
        <w:t>De 10 fotos que eram pra ser reconhecidas: 4 certas, 6 não reconhecidas.</w:t>
      </w:r>
    </w:p>
    <w:p w:rsidRPr="00A14865" w:rsidR="004B739F" w:rsidP="4EB22FC6" w:rsidRDefault="30163C33" w14:paraId="06547F37" w14:textId="7DFBEF0C">
      <w:pPr>
        <w:spacing w:after="160" w:line="259" w:lineRule="auto"/>
        <w:ind w:firstLine="708"/>
        <w:rPr>
          <w:rFonts w:ascii="Arial" w:hAnsi="Arial" w:eastAsia="Arial" w:cs="Arial"/>
          <w:color w:val="000000" w:themeColor="text1"/>
        </w:rPr>
      </w:pPr>
      <w:r w:rsidRPr="4EB22FC6">
        <w:rPr>
          <w:rFonts w:ascii="Arial" w:hAnsi="Arial" w:eastAsia="Arial" w:cs="Arial"/>
          <w:color w:val="000000" w:themeColor="text1"/>
        </w:rPr>
        <w:t xml:space="preserve">De 5 fotos que não eram para ser reconhecidas: 4 não reconhecidas, 1 </w:t>
      </w:r>
      <w:r w:rsidRPr="4EB22FC6" w:rsidR="47C7866F">
        <w:rPr>
          <w:rFonts w:ascii="Arial" w:hAnsi="Arial" w:eastAsia="Arial" w:cs="Arial"/>
          <w:color w:val="000000" w:themeColor="text1"/>
        </w:rPr>
        <w:t>reconhecida</w:t>
      </w:r>
      <w:r w:rsidRPr="4EB22FC6">
        <w:rPr>
          <w:rFonts w:ascii="Arial" w:hAnsi="Arial" w:eastAsia="Arial" w:cs="Arial"/>
          <w:color w:val="000000" w:themeColor="text1"/>
        </w:rPr>
        <w:t>.</w:t>
      </w:r>
    </w:p>
    <w:p w:rsidRPr="00A14865" w:rsidR="004B739F" w:rsidP="4EB22FC6" w:rsidRDefault="30163C33" w14:paraId="1670EC62" w14:textId="61F13AAB">
      <w:pPr>
        <w:spacing w:after="160" w:line="259" w:lineRule="auto"/>
        <w:ind w:firstLine="708"/>
        <w:rPr>
          <w:rFonts w:ascii="Arial" w:hAnsi="Arial" w:eastAsia="Arial" w:cs="Arial"/>
          <w:color w:val="000000" w:themeColor="text1"/>
        </w:rPr>
      </w:pPr>
      <w:r w:rsidRPr="4EB22FC6">
        <w:rPr>
          <w:rFonts w:ascii="Arial" w:hAnsi="Arial" w:eastAsia="Arial" w:cs="Arial"/>
          <w:color w:val="000000" w:themeColor="text1"/>
        </w:rPr>
        <w:t>Resumidamente o algoritmo reconheceu errado apenas 1 foto, e não reconheceu 6 que eram pra ter sido reconhecidas.</w:t>
      </w:r>
    </w:p>
    <w:p w:rsidRPr="00A14865" w:rsidR="004B739F" w:rsidP="00B04B20" w:rsidRDefault="30163C33" w14:paraId="52C15275" w14:textId="22D8E3D1">
      <w:pPr>
        <w:spacing w:after="160" w:line="259" w:lineRule="auto"/>
        <w:ind w:left="708"/>
        <w:jc w:val="center"/>
        <w:rPr>
          <w:rFonts w:ascii="Arial" w:hAnsi="Arial" w:eastAsia="Arial" w:cs="Arial"/>
          <w:color w:val="000000" w:themeColor="text1"/>
        </w:rPr>
      </w:pPr>
      <w:r w:rsidR="30163C33">
        <w:drawing>
          <wp:inline wp14:editId="4E56DE29" wp14:anchorId="69A4D1B1">
            <wp:extent cx="3228975" cy="238125"/>
            <wp:effectExtent l="0" t="0" r="0" b="0"/>
            <wp:docPr id="1062063969" name="Imagem 1062063969" title=""/>
            <wp:cNvGraphicFramePr>
              <a:graphicFrameLocks noChangeAspect="1"/>
            </wp:cNvGraphicFramePr>
            <a:graphic>
              <a:graphicData uri="http://schemas.openxmlformats.org/drawingml/2006/picture">
                <pic:pic>
                  <pic:nvPicPr>
                    <pic:cNvPr id="0" name="Imagem 1062063969"/>
                    <pic:cNvPicPr/>
                  </pic:nvPicPr>
                  <pic:blipFill>
                    <a:blip r:embed="R5cb5144050404f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238125"/>
                    </a:xfrm>
                    <a:prstGeom prst="rect">
                      <a:avLst/>
                    </a:prstGeom>
                  </pic:spPr>
                </pic:pic>
              </a:graphicData>
            </a:graphic>
          </wp:inline>
        </w:drawing>
      </w:r>
    </w:p>
    <w:p w:rsidRPr="00A14865" w:rsidR="004B739F" w:rsidP="00B04B20" w:rsidRDefault="30163C33" w14:paraId="140EDE2C" w14:textId="41A15831">
      <w:pPr>
        <w:spacing w:after="160" w:line="259" w:lineRule="auto"/>
        <w:ind w:left="708"/>
        <w:jc w:val="center"/>
        <w:rPr>
          <w:rFonts w:ascii="Arial" w:hAnsi="Arial" w:eastAsia="Arial" w:cs="Arial"/>
          <w:color w:val="000000" w:themeColor="text1"/>
        </w:rPr>
      </w:pPr>
      <w:r w:rsidR="30163C33">
        <w:drawing>
          <wp:inline wp14:editId="2ABB173D" wp14:anchorId="2ED891E6">
            <wp:extent cx="3228975" cy="238125"/>
            <wp:effectExtent l="0" t="0" r="0" b="0"/>
            <wp:docPr id="568585076" name="Imagem 568585076" title=""/>
            <wp:cNvGraphicFramePr>
              <a:graphicFrameLocks noChangeAspect="1"/>
            </wp:cNvGraphicFramePr>
            <a:graphic>
              <a:graphicData uri="http://schemas.openxmlformats.org/drawingml/2006/picture">
                <pic:pic>
                  <pic:nvPicPr>
                    <pic:cNvPr id="0" name="Imagem 568585076"/>
                    <pic:cNvPicPr/>
                  </pic:nvPicPr>
                  <pic:blipFill>
                    <a:blip r:embed="R6fba66ba8d3343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8975" cy="238125"/>
                    </a:xfrm>
                    <a:prstGeom prst="rect">
                      <a:avLst/>
                    </a:prstGeom>
                  </pic:spPr>
                </pic:pic>
              </a:graphicData>
            </a:graphic>
          </wp:inline>
        </w:drawing>
      </w:r>
    </w:p>
    <w:p w:rsidR="00E154D7" w:rsidP="00E154D7" w:rsidRDefault="00E154D7" w14:paraId="2633ED79" w14:textId="312A0357">
      <w:pPr>
        <w:spacing w:after="160" w:line="259" w:lineRule="auto"/>
        <w:rPr>
          <w:rFonts w:ascii="Arial" w:hAnsi="Arial" w:eastAsia="Arial" w:cs="Arial"/>
          <w:color w:val="000000" w:themeColor="text1"/>
        </w:rPr>
      </w:pPr>
    </w:p>
    <w:p w:rsidRPr="00E154D7" w:rsidR="00E154D7" w:rsidP="00985946" w:rsidRDefault="00E154D7" w14:paraId="33CEE5EA" w14:textId="31467DA7">
      <w:pPr>
        <w:pStyle w:val="Heading5"/>
      </w:pPr>
      <w:r>
        <w:t>Segundo Teste</w:t>
      </w:r>
    </w:p>
    <w:p w:rsidRPr="00A14865" w:rsidR="004B739F" w:rsidP="4EB22FC6" w:rsidRDefault="30163C33" w14:paraId="446B2DDF" w14:textId="2F8748DB">
      <w:pPr>
        <w:spacing w:line="360" w:lineRule="auto"/>
        <w:ind w:firstLine="708"/>
        <w:jc w:val="both"/>
        <w:rPr>
          <w:rFonts w:ascii="Arial" w:hAnsi="Arial" w:eastAsia="Arial" w:cs="Arial"/>
        </w:rPr>
      </w:pPr>
      <w:r w:rsidRPr="4EB22FC6">
        <w:rPr>
          <w:rFonts w:ascii="Arial" w:hAnsi="Arial" w:eastAsia="Arial" w:cs="Arial"/>
        </w:rPr>
        <w:t>De 10 fotos que eram pra ser reconhecidas: 5 certas, 3 não reconhecidas, 2 reconhecidas errado.</w:t>
      </w:r>
    </w:p>
    <w:p w:rsidRPr="00A14865" w:rsidR="004B739F" w:rsidP="4EB22FC6" w:rsidRDefault="30163C33" w14:paraId="73C4A06E" w14:textId="5CC542A4">
      <w:pPr>
        <w:spacing w:line="360" w:lineRule="auto"/>
        <w:ind w:firstLine="708"/>
        <w:jc w:val="both"/>
        <w:rPr>
          <w:rFonts w:ascii="Arial" w:hAnsi="Arial" w:eastAsia="Arial" w:cs="Arial"/>
        </w:rPr>
      </w:pPr>
      <w:r w:rsidRPr="4EB22FC6">
        <w:rPr>
          <w:rFonts w:ascii="Arial" w:hAnsi="Arial" w:eastAsia="Arial" w:cs="Arial"/>
        </w:rPr>
        <w:t xml:space="preserve">De 5 fotos que não eram para ser reconhecidas: 3 não reconhecidas, 2 </w:t>
      </w:r>
      <w:r w:rsidRPr="4EB22FC6" w:rsidR="6F3BA293">
        <w:rPr>
          <w:rFonts w:ascii="Arial" w:hAnsi="Arial" w:eastAsia="Arial" w:cs="Arial"/>
        </w:rPr>
        <w:t>reconhecidas</w:t>
      </w:r>
      <w:r w:rsidRPr="4EB22FC6">
        <w:rPr>
          <w:rFonts w:ascii="Arial" w:hAnsi="Arial" w:eastAsia="Arial" w:cs="Arial"/>
        </w:rPr>
        <w:t>.</w:t>
      </w:r>
    </w:p>
    <w:p w:rsidRPr="00A14865" w:rsidR="004B739F" w:rsidP="4EB22FC6" w:rsidRDefault="30163C33" w14:paraId="11243781" w14:textId="7517A17C">
      <w:pPr>
        <w:spacing w:line="360" w:lineRule="auto"/>
        <w:ind w:firstLine="708"/>
        <w:jc w:val="both"/>
        <w:rPr>
          <w:rFonts w:ascii="Arial" w:hAnsi="Arial" w:eastAsia="Arial" w:cs="Arial"/>
        </w:rPr>
      </w:pPr>
      <w:r w:rsidRPr="4EB22FC6">
        <w:rPr>
          <w:rFonts w:ascii="Arial" w:hAnsi="Arial" w:eastAsia="Arial" w:cs="Arial"/>
        </w:rPr>
        <w:t>Resumindo o algoritmo reconheceu errado 3 fotos, e não reconheceu 3 fotos que eram para ter sido reconhecida</w:t>
      </w:r>
      <w:r w:rsidRPr="4EB22FC6" w:rsidR="2613A57A">
        <w:rPr>
          <w:rFonts w:ascii="Arial" w:hAnsi="Arial" w:eastAsia="Arial" w:cs="Arial"/>
        </w:rPr>
        <w:t>s</w:t>
      </w:r>
      <w:r w:rsidRPr="4EB22FC6">
        <w:rPr>
          <w:rFonts w:ascii="Arial" w:hAnsi="Arial" w:eastAsia="Arial" w:cs="Arial"/>
        </w:rPr>
        <w:t>.</w:t>
      </w:r>
    </w:p>
    <w:p w:rsidRPr="00A14865" w:rsidR="004B739F" w:rsidP="00E154D7" w:rsidRDefault="30163C33" w14:paraId="021E62F3" w14:textId="2E5FC584">
      <w:pPr>
        <w:spacing w:after="160" w:line="259" w:lineRule="auto"/>
        <w:ind w:left="708"/>
        <w:jc w:val="center"/>
        <w:rPr>
          <w:rFonts w:ascii="Arial" w:hAnsi="Arial" w:eastAsia="Arial" w:cs="Arial"/>
          <w:color w:val="000000" w:themeColor="text1"/>
        </w:rPr>
      </w:pPr>
      <w:r w:rsidR="30163C33">
        <w:drawing>
          <wp:inline wp14:editId="2DE61291" wp14:anchorId="0D319DF1">
            <wp:extent cx="2952750" cy="285750"/>
            <wp:effectExtent l="0" t="0" r="0" b="0"/>
            <wp:docPr id="1750459298" name="Imagem 1750459298" title=""/>
            <wp:cNvGraphicFramePr>
              <a:graphicFrameLocks noChangeAspect="1"/>
            </wp:cNvGraphicFramePr>
            <a:graphic>
              <a:graphicData uri="http://schemas.openxmlformats.org/drawingml/2006/picture">
                <pic:pic>
                  <pic:nvPicPr>
                    <pic:cNvPr id="0" name="Imagem 1750459298"/>
                    <pic:cNvPicPr/>
                  </pic:nvPicPr>
                  <pic:blipFill>
                    <a:blip r:embed="R9ab91af8672a46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2750" cy="285750"/>
                    </a:xfrm>
                    <a:prstGeom prst="rect">
                      <a:avLst/>
                    </a:prstGeom>
                  </pic:spPr>
                </pic:pic>
              </a:graphicData>
            </a:graphic>
          </wp:inline>
        </w:drawing>
      </w:r>
    </w:p>
    <w:p w:rsidRPr="00A14865" w:rsidR="004B739F" w:rsidP="00E154D7" w:rsidRDefault="004B739F" w14:paraId="3EB02BE5" w14:textId="742F7513">
      <w:pPr>
        <w:spacing w:after="160" w:line="259" w:lineRule="auto"/>
        <w:ind w:left="708"/>
        <w:jc w:val="center"/>
        <w:rPr>
          <w:rFonts w:ascii="Arial" w:hAnsi="Arial" w:eastAsia="Arial" w:cs="Arial"/>
          <w:color w:val="000000" w:themeColor="text1"/>
        </w:rPr>
      </w:pPr>
    </w:p>
    <w:p w:rsidRPr="00A14865" w:rsidR="004B739F" w:rsidP="5AFF20E9" w:rsidRDefault="004B739F" w14:paraId="0C01997E" w14:textId="5C6FDA36">
      <w:pPr>
        <w:spacing w:after="160" w:line="259" w:lineRule="auto"/>
        <w:ind w:left="708"/>
        <w:rPr>
          <w:rFonts w:ascii="Arial" w:hAnsi="Arial" w:eastAsia="Arial" w:cs="Arial"/>
          <w:color w:val="000000" w:themeColor="text1"/>
        </w:rPr>
      </w:pPr>
    </w:p>
    <w:p w:rsidRPr="00E154D7" w:rsidR="00E154D7" w:rsidP="00747E75" w:rsidRDefault="30163C33" w14:paraId="3502ED25" w14:textId="77777777">
      <w:pPr>
        <w:pStyle w:val="Estilo2"/>
        <w:rPr>
          <w:rFonts w:eastAsia="Arial"/>
          <w:color w:val="000000" w:themeColor="text1"/>
        </w:rPr>
      </w:pPr>
      <w:bookmarkStart w:name="_Toc57388898" w:id="98"/>
      <w:bookmarkStart w:name="_Toc57407146" w:id="99"/>
      <w:proofErr w:type="spellStart"/>
      <w:r w:rsidRPr="7BA30021">
        <w:rPr>
          <w:rFonts w:eastAsia="Arial"/>
        </w:rPr>
        <w:t>Fisherface</w:t>
      </w:r>
      <w:bookmarkEnd w:id="98"/>
      <w:bookmarkEnd w:id="99"/>
      <w:proofErr w:type="spellEnd"/>
    </w:p>
    <w:p w:rsidRPr="00E154D7" w:rsidR="004B739F" w:rsidP="00985946" w:rsidRDefault="00E154D7" w14:paraId="0B2866E9" w14:textId="2CE10CD5">
      <w:pPr>
        <w:pStyle w:val="Heading5"/>
      </w:pPr>
      <w:r>
        <w:t>Primeiro Teste</w:t>
      </w:r>
    </w:p>
    <w:p w:rsidRPr="00A14865" w:rsidR="004B739F" w:rsidP="00E154D7" w:rsidRDefault="00E154D7" w14:paraId="4F6F5B6D" w14:textId="75C8F158">
      <w:pPr>
        <w:spacing w:after="160" w:line="259" w:lineRule="auto"/>
        <w:ind w:left="708"/>
        <w:jc w:val="center"/>
        <w:rPr>
          <w:rFonts w:ascii="Arial" w:hAnsi="Arial" w:eastAsia="Arial" w:cs="Arial"/>
          <w:color w:val="000000" w:themeColor="text1"/>
        </w:rPr>
      </w:pPr>
      <w:r w:rsidR="00E154D7">
        <w:drawing>
          <wp:inline wp14:editId="4D46D620" wp14:anchorId="38DFA0D9">
            <wp:extent cx="3305175" cy="247650"/>
            <wp:effectExtent l="0" t="0" r="0" b="0"/>
            <wp:docPr id="969877095" name="Imagem 969877095" title=""/>
            <wp:cNvGraphicFramePr>
              <a:graphicFrameLocks noChangeAspect="1"/>
            </wp:cNvGraphicFramePr>
            <a:graphic>
              <a:graphicData uri="http://schemas.openxmlformats.org/drawingml/2006/picture">
                <pic:pic>
                  <pic:nvPicPr>
                    <pic:cNvPr id="0" name="Imagem 969877095"/>
                    <pic:cNvPicPr/>
                  </pic:nvPicPr>
                  <pic:blipFill>
                    <a:blip r:embed="R1609b7b2381f43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05175" cy="247650"/>
                    </a:xfrm>
                    <a:prstGeom prst="rect">
                      <a:avLst/>
                    </a:prstGeom>
                  </pic:spPr>
                </pic:pic>
              </a:graphicData>
            </a:graphic>
          </wp:inline>
        </w:drawing>
      </w:r>
    </w:p>
    <w:p w:rsidRPr="00E154D7" w:rsidR="004B739F" w:rsidP="00985946" w:rsidRDefault="00E154D7" w14:paraId="64094F76" w14:textId="3DD938A7">
      <w:pPr>
        <w:pStyle w:val="Heading5"/>
      </w:pPr>
      <w:r>
        <w:t>Segundo Teste</w:t>
      </w:r>
    </w:p>
    <w:p w:rsidRPr="00A14865" w:rsidR="004B739F" w:rsidP="00E154D7" w:rsidRDefault="30163C33" w14:paraId="4959CD15" w14:textId="755018CD">
      <w:pPr>
        <w:spacing w:after="160" w:line="259" w:lineRule="auto"/>
        <w:ind w:left="708"/>
        <w:jc w:val="center"/>
        <w:rPr>
          <w:rFonts w:ascii="Arial" w:hAnsi="Arial" w:eastAsia="Arial" w:cs="Arial"/>
          <w:color w:val="000000" w:themeColor="text1"/>
        </w:rPr>
      </w:pPr>
      <w:r w:rsidR="30163C33">
        <w:drawing>
          <wp:inline wp14:editId="657F4687" wp14:anchorId="3C2A61AA">
            <wp:extent cx="2857500" cy="209550"/>
            <wp:effectExtent l="0" t="0" r="0" b="0"/>
            <wp:docPr id="247712199" name="Imagem 247712199" title=""/>
            <wp:cNvGraphicFramePr>
              <a:graphicFrameLocks noChangeAspect="1"/>
            </wp:cNvGraphicFramePr>
            <a:graphic>
              <a:graphicData uri="http://schemas.openxmlformats.org/drawingml/2006/picture">
                <pic:pic>
                  <pic:nvPicPr>
                    <pic:cNvPr id="0" name="Imagem 247712199"/>
                    <pic:cNvPicPr/>
                  </pic:nvPicPr>
                  <pic:blipFill>
                    <a:blip r:embed="Rb5a76a4e97f848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57500" cy="209550"/>
                    </a:xfrm>
                    <a:prstGeom prst="rect">
                      <a:avLst/>
                    </a:prstGeom>
                  </pic:spPr>
                </pic:pic>
              </a:graphicData>
            </a:graphic>
          </wp:inline>
        </w:drawing>
      </w:r>
    </w:p>
    <w:p w:rsidRPr="00A14865" w:rsidR="004B739F" w:rsidP="4EB22FC6" w:rsidRDefault="30163C33" w14:paraId="00BD24B5" w14:textId="5F48E36B">
      <w:pPr>
        <w:spacing w:line="360" w:lineRule="auto"/>
        <w:ind w:firstLine="708"/>
        <w:jc w:val="both"/>
        <w:rPr>
          <w:rFonts w:ascii="Arial" w:hAnsi="Arial" w:eastAsia="Arial" w:cs="Arial"/>
        </w:rPr>
      </w:pPr>
      <w:r w:rsidRPr="4EB22FC6">
        <w:rPr>
          <w:rFonts w:ascii="Arial" w:hAnsi="Arial" w:eastAsia="Arial" w:cs="Arial"/>
        </w:rPr>
        <w:t>Resultados iguais em ambos os casos:</w:t>
      </w:r>
    </w:p>
    <w:p w:rsidRPr="00A14865" w:rsidR="004B739F" w:rsidP="4EB22FC6" w:rsidRDefault="30163C33" w14:paraId="1CF642E5" w14:textId="07BE5CA9">
      <w:pPr>
        <w:spacing w:line="360" w:lineRule="auto"/>
        <w:ind w:firstLine="708"/>
        <w:jc w:val="both"/>
        <w:rPr>
          <w:rFonts w:ascii="Arial" w:hAnsi="Arial" w:eastAsia="Arial" w:cs="Arial"/>
        </w:rPr>
      </w:pPr>
      <w:r w:rsidRPr="4EB22FC6">
        <w:rPr>
          <w:rFonts w:ascii="Arial" w:hAnsi="Arial" w:eastAsia="Arial" w:cs="Arial"/>
        </w:rPr>
        <w:t>De 10 fotos que eram pra ser reconhecidas: 3 certas, 4 não reconhecidas, 3 reconhecidas errado.</w:t>
      </w:r>
    </w:p>
    <w:p w:rsidRPr="00A14865" w:rsidR="004B739F" w:rsidP="4EB22FC6" w:rsidRDefault="30163C33" w14:paraId="256C30B8" w14:textId="64DCEC00">
      <w:pPr>
        <w:spacing w:line="360" w:lineRule="auto"/>
        <w:ind w:firstLine="708"/>
        <w:jc w:val="both"/>
        <w:rPr>
          <w:rFonts w:ascii="Arial" w:hAnsi="Arial" w:eastAsia="Arial" w:cs="Arial"/>
        </w:rPr>
      </w:pPr>
      <w:r w:rsidRPr="4EB22FC6">
        <w:rPr>
          <w:rFonts w:ascii="Arial" w:hAnsi="Arial" w:eastAsia="Arial" w:cs="Arial"/>
        </w:rPr>
        <w:t xml:space="preserve">De 5 fotos que não eram para ser reconhecidas: 3 não reconhecidas, 2 </w:t>
      </w:r>
      <w:r w:rsidRPr="4EB22FC6" w:rsidR="5E65CA44">
        <w:rPr>
          <w:rFonts w:ascii="Arial" w:hAnsi="Arial" w:eastAsia="Arial" w:cs="Arial"/>
        </w:rPr>
        <w:t>reconhecidas</w:t>
      </w:r>
      <w:r w:rsidRPr="4EB22FC6">
        <w:rPr>
          <w:rFonts w:ascii="Arial" w:hAnsi="Arial" w:eastAsia="Arial" w:cs="Arial"/>
        </w:rPr>
        <w:t>.</w:t>
      </w:r>
    </w:p>
    <w:p w:rsidRPr="00A14865" w:rsidR="004B739F" w:rsidP="4EB22FC6" w:rsidRDefault="30163C33" w14:paraId="3AEF8401" w14:textId="40B5C784">
      <w:pPr>
        <w:spacing w:line="360" w:lineRule="auto"/>
        <w:ind w:firstLine="708"/>
        <w:jc w:val="both"/>
        <w:rPr>
          <w:rFonts w:ascii="Arial" w:hAnsi="Arial" w:eastAsia="Arial" w:cs="Arial"/>
        </w:rPr>
      </w:pPr>
      <w:r w:rsidRPr="4EB22FC6">
        <w:rPr>
          <w:rFonts w:ascii="Arial" w:hAnsi="Arial" w:eastAsia="Arial" w:cs="Arial"/>
        </w:rPr>
        <w:t>Resumindo o algoritmo reconheceu errado 4 fotos, e não reconheceu 7 fotos que eram para ter sido reconhecida</w:t>
      </w:r>
      <w:r w:rsidRPr="4EB22FC6" w:rsidR="31750B0A">
        <w:rPr>
          <w:rFonts w:ascii="Arial" w:hAnsi="Arial" w:eastAsia="Arial" w:cs="Arial"/>
        </w:rPr>
        <w:t>s</w:t>
      </w:r>
      <w:r w:rsidRPr="4EB22FC6">
        <w:rPr>
          <w:rFonts w:ascii="Arial" w:hAnsi="Arial" w:eastAsia="Arial" w:cs="Arial"/>
        </w:rPr>
        <w:t>.</w:t>
      </w:r>
    </w:p>
    <w:p w:rsidRPr="00A14865" w:rsidR="004B739F" w:rsidP="5AFF20E9" w:rsidRDefault="004B739F" w14:paraId="3D85091F" w14:textId="22E93EDE">
      <w:pPr>
        <w:spacing w:after="160" w:line="259" w:lineRule="auto"/>
        <w:ind w:firstLine="708"/>
        <w:rPr>
          <w:rFonts w:ascii="Arial" w:hAnsi="Arial" w:eastAsia="Arial" w:cs="Arial"/>
          <w:color w:val="000000" w:themeColor="text1"/>
        </w:rPr>
      </w:pPr>
    </w:p>
    <w:p w:rsidRPr="00A14865" w:rsidR="004B739F" w:rsidP="5AFF20E9" w:rsidRDefault="004B739F" w14:paraId="781C008A" w14:textId="2B4A7765">
      <w:pPr>
        <w:spacing w:after="160" w:line="259" w:lineRule="auto"/>
        <w:ind w:firstLine="708"/>
        <w:rPr>
          <w:rFonts w:ascii="Arial" w:hAnsi="Arial" w:eastAsia="Arial" w:cs="Arial"/>
          <w:color w:val="000000" w:themeColor="text1"/>
        </w:rPr>
      </w:pPr>
    </w:p>
    <w:p w:rsidRPr="00A14865" w:rsidR="004B739F" w:rsidP="00747E75" w:rsidRDefault="30163C33" w14:paraId="4467CF44" w14:textId="4B86763A">
      <w:pPr>
        <w:pStyle w:val="Estilo2"/>
        <w:rPr>
          <w:rFonts w:eastAsia="Arial"/>
        </w:rPr>
      </w:pPr>
      <w:bookmarkStart w:name="_Toc57388899" w:id="100"/>
      <w:bookmarkStart w:name="_Toc57407147" w:id="101"/>
      <w:r w:rsidRPr="7BA30021">
        <w:rPr>
          <w:rFonts w:eastAsia="Arial"/>
        </w:rPr>
        <w:t>LBPH</w:t>
      </w:r>
      <w:bookmarkEnd w:id="100"/>
      <w:bookmarkEnd w:id="101"/>
    </w:p>
    <w:p w:rsidRPr="00E154D7" w:rsidR="004B739F" w:rsidP="00985946" w:rsidRDefault="00E154D7" w14:paraId="1CAFA02E" w14:textId="789E47F4">
      <w:pPr>
        <w:pStyle w:val="Heading5"/>
      </w:pPr>
      <w:r>
        <w:t>Primeiro Teste</w:t>
      </w:r>
    </w:p>
    <w:p w:rsidRPr="00A14865" w:rsidR="004B739F" w:rsidP="4EB22FC6" w:rsidRDefault="30163C33" w14:paraId="46C3DA47" w14:textId="6C0934EC">
      <w:pPr>
        <w:spacing w:line="360" w:lineRule="auto"/>
        <w:ind w:firstLine="708"/>
        <w:jc w:val="both"/>
        <w:rPr>
          <w:rFonts w:ascii="Arial" w:hAnsi="Arial" w:eastAsia="Arial" w:cs="Arial"/>
        </w:rPr>
      </w:pPr>
      <w:r w:rsidRPr="4EB22FC6">
        <w:rPr>
          <w:rFonts w:ascii="Arial" w:hAnsi="Arial" w:eastAsia="Arial" w:cs="Arial"/>
        </w:rPr>
        <w:t>De 10 fotos que eram pra ser reconhecidas: 6 certas, 2 não reconhecidas, 2 reconhecidas errado.</w:t>
      </w:r>
    </w:p>
    <w:p w:rsidRPr="00A14865" w:rsidR="004B739F" w:rsidP="4EB22FC6" w:rsidRDefault="30163C33" w14:paraId="5FCF1EA5" w14:textId="3EE6D5A9">
      <w:pPr>
        <w:spacing w:line="360" w:lineRule="auto"/>
        <w:ind w:firstLine="708"/>
        <w:jc w:val="both"/>
        <w:rPr>
          <w:rFonts w:ascii="Arial" w:hAnsi="Arial" w:eastAsia="Arial" w:cs="Arial"/>
        </w:rPr>
      </w:pPr>
      <w:r w:rsidRPr="4EB22FC6">
        <w:rPr>
          <w:rFonts w:ascii="Arial" w:hAnsi="Arial" w:eastAsia="Arial" w:cs="Arial"/>
        </w:rPr>
        <w:t xml:space="preserve">De 5 fotos que não eram para ser reconhecidas: 4 não reconhecidas, 1 </w:t>
      </w:r>
      <w:r w:rsidRPr="4EB22FC6" w:rsidR="6422FA83">
        <w:rPr>
          <w:rFonts w:ascii="Arial" w:hAnsi="Arial" w:eastAsia="Arial" w:cs="Arial"/>
        </w:rPr>
        <w:t>reconhecida</w:t>
      </w:r>
      <w:r w:rsidRPr="4EB22FC6">
        <w:rPr>
          <w:rFonts w:ascii="Arial" w:hAnsi="Arial" w:eastAsia="Arial" w:cs="Arial"/>
        </w:rPr>
        <w:t>.</w:t>
      </w:r>
    </w:p>
    <w:p w:rsidRPr="00A14865" w:rsidR="004B739F" w:rsidP="4EB22FC6" w:rsidRDefault="30163C33" w14:paraId="5E8630AD" w14:textId="597673F3">
      <w:pPr>
        <w:spacing w:line="360" w:lineRule="auto"/>
        <w:ind w:firstLine="708"/>
        <w:jc w:val="both"/>
        <w:rPr>
          <w:rFonts w:ascii="Arial" w:hAnsi="Arial" w:eastAsia="Arial" w:cs="Arial"/>
        </w:rPr>
      </w:pPr>
      <w:r w:rsidRPr="4EB22FC6">
        <w:rPr>
          <w:rFonts w:ascii="Arial" w:hAnsi="Arial" w:eastAsia="Arial" w:cs="Arial"/>
        </w:rPr>
        <w:t>Resumindo o algoritmo reconheceu errado 3 fotos, e não reconheceu 2 fotos que eram para ter sido reconhecida</w:t>
      </w:r>
      <w:r w:rsidRPr="4EB22FC6" w:rsidR="6D833659">
        <w:rPr>
          <w:rFonts w:ascii="Arial" w:hAnsi="Arial" w:eastAsia="Arial" w:cs="Arial"/>
        </w:rPr>
        <w:t>s</w:t>
      </w:r>
      <w:r w:rsidRPr="4EB22FC6">
        <w:rPr>
          <w:rFonts w:ascii="Arial" w:hAnsi="Arial" w:eastAsia="Arial" w:cs="Arial"/>
        </w:rPr>
        <w:t>.</w:t>
      </w:r>
    </w:p>
    <w:p w:rsidRPr="00A14865" w:rsidR="004B739F" w:rsidP="00B04B20" w:rsidRDefault="30163C33" w14:paraId="1C3352F6" w14:textId="7F4BDEC2">
      <w:pPr>
        <w:spacing w:after="160" w:line="259" w:lineRule="auto"/>
        <w:ind w:firstLine="708"/>
        <w:jc w:val="center"/>
        <w:rPr>
          <w:rFonts w:ascii="Arial" w:hAnsi="Arial" w:eastAsia="Arial" w:cs="Arial"/>
          <w:color w:val="000000" w:themeColor="text1"/>
        </w:rPr>
      </w:pPr>
      <w:r w:rsidR="30163C33">
        <w:drawing>
          <wp:inline wp14:editId="49CCE03D" wp14:anchorId="33A8005E">
            <wp:extent cx="3152775" cy="266700"/>
            <wp:effectExtent l="0" t="0" r="0" b="0"/>
            <wp:docPr id="928164545" name="Imagem 928164545" title=""/>
            <wp:cNvGraphicFramePr>
              <a:graphicFrameLocks noChangeAspect="1"/>
            </wp:cNvGraphicFramePr>
            <a:graphic>
              <a:graphicData uri="http://schemas.openxmlformats.org/drawingml/2006/picture">
                <pic:pic>
                  <pic:nvPicPr>
                    <pic:cNvPr id="0" name="Imagem 928164545"/>
                    <pic:cNvPicPr/>
                  </pic:nvPicPr>
                  <pic:blipFill>
                    <a:blip r:embed="R7b44eb515e524c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52775" cy="266700"/>
                    </a:xfrm>
                    <a:prstGeom prst="rect">
                      <a:avLst/>
                    </a:prstGeom>
                  </pic:spPr>
                </pic:pic>
              </a:graphicData>
            </a:graphic>
          </wp:inline>
        </w:drawing>
      </w:r>
    </w:p>
    <w:p w:rsidRPr="00A14865" w:rsidR="004B739F" w:rsidP="5AFF20E9" w:rsidRDefault="004B739F" w14:paraId="2ED12FF9" w14:textId="21BD6297">
      <w:pPr>
        <w:spacing w:after="160" w:line="259" w:lineRule="auto"/>
        <w:ind w:firstLine="708"/>
        <w:rPr>
          <w:rFonts w:ascii="Arial" w:hAnsi="Arial" w:eastAsia="Arial" w:cs="Arial"/>
          <w:color w:val="000000" w:themeColor="text1"/>
        </w:rPr>
      </w:pPr>
    </w:p>
    <w:p w:rsidRPr="00E154D7" w:rsidR="004B739F" w:rsidP="00985946" w:rsidRDefault="00E154D7" w14:paraId="1FAFB1C4" w14:textId="44C692A2">
      <w:pPr>
        <w:pStyle w:val="Heading5"/>
      </w:pPr>
      <w:r>
        <w:t xml:space="preserve">Segundo </w:t>
      </w:r>
      <w:r w:rsidR="30163C33">
        <w:t>Tes</w:t>
      </w:r>
      <w:r>
        <w:t>te</w:t>
      </w:r>
    </w:p>
    <w:p w:rsidRPr="00A14865" w:rsidR="004B739F" w:rsidP="4EB22FC6" w:rsidRDefault="30163C33" w14:paraId="43F29D89" w14:textId="0E986393">
      <w:pPr>
        <w:spacing w:line="360" w:lineRule="auto"/>
        <w:ind w:firstLine="708"/>
        <w:jc w:val="both"/>
        <w:rPr>
          <w:rFonts w:ascii="Arial" w:hAnsi="Arial" w:eastAsia="Arial" w:cs="Arial"/>
        </w:rPr>
      </w:pPr>
      <w:r w:rsidRPr="4EB22FC6">
        <w:rPr>
          <w:rFonts w:ascii="Arial" w:hAnsi="Arial" w:eastAsia="Arial" w:cs="Arial"/>
        </w:rPr>
        <w:t>De 10 fotos que eram pra ser reconhecidas: 6 certas, 2 não reconhecidas, 2 reconhecidas errado.</w:t>
      </w:r>
    </w:p>
    <w:p w:rsidRPr="00A14865" w:rsidR="004B739F" w:rsidP="4EB22FC6" w:rsidRDefault="30163C33" w14:paraId="52A3C10A" w14:textId="777185B3">
      <w:pPr>
        <w:spacing w:line="360" w:lineRule="auto"/>
        <w:ind w:firstLine="708"/>
        <w:jc w:val="both"/>
        <w:rPr>
          <w:rFonts w:ascii="Arial" w:hAnsi="Arial" w:eastAsia="Arial" w:cs="Arial"/>
        </w:rPr>
      </w:pPr>
      <w:r w:rsidRPr="4EB22FC6">
        <w:rPr>
          <w:rFonts w:ascii="Arial" w:hAnsi="Arial" w:eastAsia="Arial" w:cs="Arial"/>
        </w:rPr>
        <w:t xml:space="preserve">De 5 fotos que não eram para ser reconhecidas: 3 não reconhecidas, 1 </w:t>
      </w:r>
      <w:r w:rsidRPr="4EB22FC6" w:rsidR="34F3E4E6">
        <w:rPr>
          <w:rFonts w:ascii="Arial" w:hAnsi="Arial" w:eastAsia="Arial" w:cs="Arial"/>
        </w:rPr>
        <w:t>reconhecida</w:t>
      </w:r>
      <w:r w:rsidRPr="4EB22FC6">
        <w:rPr>
          <w:rFonts w:ascii="Arial" w:hAnsi="Arial" w:eastAsia="Arial" w:cs="Arial"/>
        </w:rPr>
        <w:t>.</w:t>
      </w:r>
    </w:p>
    <w:p w:rsidRPr="00A14865" w:rsidR="004B739F" w:rsidP="4EB22FC6" w:rsidRDefault="30163C33" w14:paraId="59116255" w14:textId="2EC6D155">
      <w:pPr>
        <w:spacing w:line="360" w:lineRule="auto"/>
        <w:ind w:firstLine="708"/>
        <w:jc w:val="both"/>
        <w:rPr>
          <w:rFonts w:ascii="Arial" w:hAnsi="Arial" w:eastAsia="Arial" w:cs="Arial"/>
        </w:rPr>
      </w:pPr>
      <w:r w:rsidRPr="4EB22FC6">
        <w:rPr>
          <w:rFonts w:ascii="Arial" w:hAnsi="Arial" w:eastAsia="Arial" w:cs="Arial"/>
        </w:rPr>
        <w:t>Resumindo o algoritmo reconheceu errado 3 fotos, e não reconheceu 2 fotos que eram para ter sido reconhecida</w:t>
      </w:r>
      <w:r w:rsidRPr="4EB22FC6" w:rsidR="13F3E20D">
        <w:rPr>
          <w:rFonts w:ascii="Arial" w:hAnsi="Arial" w:eastAsia="Arial" w:cs="Arial"/>
        </w:rPr>
        <w:t>s</w:t>
      </w:r>
      <w:r w:rsidRPr="4EB22FC6">
        <w:rPr>
          <w:rFonts w:ascii="Arial" w:hAnsi="Arial" w:eastAsia="Arial" w:cs="Arial"/>
        </w:rPr>
        <w:t>.</w:t>
      </w:r>
    </w:p>
    <w:p w:rsidRPr="00A14865" w:rsidR="004B739F" w:rsidP="00B04B20" w:rsidRDefault="30163C33" w14:paraId="4A5B2D51" w14:textId="30318B12">
      <w:pPr>
        <w:spacing w:after="160" w:line="259" w:lineRule="auto"/>
        <w:ind w:firstLine="708"/>
        <w:jc w:val="center"/>
        <w:rPr>
          <w:rFonts w:ascii="Arial" w:hAnsi="Arial" w:eastAsia="Arial" w:cs="Arial"/>
          <w:color w:val="000000" w:themeColor="text1"/>
        </w:rPr>
      </w:pPr>
      <w:r w:rsidR="30163C33">
        <w:drawing>
          <wp:inline wp14:editId="41C5120E" wp14:anchorId="31D971F1">
            <wp:extent cx="3371850" cy="295275"/>
            <wp:effectExtent l="0" t="0" r="0" b="0"/>
            <wp:docPr id="1274694020" name="Imagem 1274694020" title=""/>
            <wp:cNvGraphicFramePr>
              <a:graphicFrameLocks noChangeAspect="1"/>
            </wp:cNvGraphicFramePr>
            <a:graphic>
              <a:graphicData uri="http://schemas.openxmlformats.org/drawingml/2006/picture">
                <pic:pic>
                  <pic:nvPicPr>
                    <pic:cNvPr id="0" name="Imagem 1274694020"/>
                    <pic:cNvPicPr/>
                  </pic:nvPicPr>
                  <pic:blipFill>
                    <a:blip r:embed="Rb66eae65e53a4a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71850" cy="295275"/>
                    </a:xfrm>
                    <a:prstGeom prst="rect">
                      <a:avLst/>
                    </a:prstGeom>
                  </pic:spPr>
                </pic:pic>
              </a:graphicData>
            </a:graphic>
          </wp:inline>
        </w:drawing>
      </w:r>
    </w:p>
    <w:p w:rsidRPr="00A14865" w:rsidR="004B739F" w:rsidP="5AFF20E9" w:rsidRDefault="004B739F" w14:paraId="0888AD64" w14:textId="5EB20791">
      <w:pPr>
        <w:spacing w:after="160" w:line="259" w:lineRule="auto"/>
        <w:ind w:firstLine="708"/>
        <w:rPr>
          <w:rFonts w:ascii="Arial" w:hAnsi="Arial" w:eastAsia="Arial" w:cs="Arial"/>
          <w:color w:val="000000" w:themeColor="text1"/>
        </w:rPr>
      </w:pPr>
    </w:p>
    <w:p w:rsidRPr="00A14865" w:rsidR="004B739F" w:rsidP="00747E75" w:rsidRDefault="30163C33" w14:paraId="1909A33D" w14:textId="04C2BB32">
      <w:pPr>
        <w:pStyle w:val="Estilo1"/>
        <w:rPr>
          <w:rFonts w:eastAsia="Arial"/>
        </w:rPr>
      </w:pPr>
      <w:bookmarkStart w:name="_Toc57388900" w:id="102"/>
      <w:bookmarkStart w:name="_Toc57407148" w:id="103"/>
      <w:r w:rsidRPr="7BA30021">
        <w:rPr>
          <w:rFonts w:eastAsia="Arial"/>
        </w:rPr>
        <w:t>Conclusão</w:t>
      </w:r>
      <w:bookmarkEnd w:id="102"/>
      <w:bookmarkEnd w:id="103"/>
    </w:p>
    <w:p w:rsidRPr="00A14865" w:rsidR="004B739F" w:rsidP="4EB22FC6" w:rsidRDefault="6CEB8D80" w14:paraId="5B22560D" w14:textId="6DE15D69">
      <w:pPr>
        <w:spacing w:line="360" w:lineRule="auto"/>
        <w:ind w:firstLine="708"/>
        <w:jc w:val="both"/>
        <w:rPr>
          <w:rFonts w:ascii="Arial" w:hAnsi="Arial" w:eastAsia="Arial" w:cs="Arial"/>
        </w:rPr>
      </w:pPr>
      <w:r w:rsidRPr="4EB22FC6">
        <w:rPr>
          <w:rFonts w:ascii="Arial" w:hAnsi="Arial" w:eastAsia="Arial" w:cs="Arial"/>
        </w:rPr>
        <w:t xml:space="preserve">Como analisado, os resultados do primeiro teste foram os mais satisfatórios, </w:t>
      </w:r>
      <w:r w:rsidRPr="4EB22FC6" w:rsidR="3592D7D1">
        <w:rPr>
          <w:rFonts w:ascii="Arial" w:hAnsi="Arial" w:eastAsia="Arial" w:cs="Arial"/>
        </w:rPr>
        <w:t xml:space="preserve">em relação aos algoritmos, o </w:t>
      </w:r>
      <w:proofErr w:type="spellStart"/>
      <w:r w:rsidRPr="4EB22FC6" w:rsidR="3592D7D1">
        <w:rPr>
          <w:rFonts w:ascii="Arial" w:hAnsi="Arial" w:eastAsia="Arial" w:cs="Arial"/>
        </w:rPr>
        <w:t>Fisherface</w:t>
      </w:r>
      <w:proofErr w:type="spellEnd"/>
      <w:r w:rsidRPr="4EB22FC6" w:rsidR="3592D7D1">
        <w:rPr>
          <w:rFonts w:ascii="Arial" w:hAnsi="Arial" w:eastAsia="Arial" w:cs="Arial"/>
        </w:rPr>
        <w:t xml:space="preserve"> se mostrou menos e</w:t>
      </w:r>
      <w:r w:rsidRPr="4EB22FC6" w:rsidR="2AC026DD">
        <w:rPr>
          <w:rFonts w:ascii="Arial" w:hAnsi="Arial" w:eastAsia="Arial" w:cs="Arial"/>
        </w:rPr>
        <w:t xml:space="preserve">ficaz, logo, foi descartado. Com a utilização do sistema </w:t>
      </w:r>
      <w:r w:rsidRPr="4EB22FC6" w:rsidR="2FC0E388">
        <w:rPr>
          <w:rFonts w:ascii="Arial" w:hAnsi="Arial" w:eastAsia="Arial" w:cs="Arial"/>
        </w:rPr>
        <w:t xml:space="preserve">em um ambiente mais realista, já utilizando uma webcam, o </w:t>
      </w:r>
      <w:proofErr w:type="spellStart"/>
      <w:r w:rsidRPr="4EB22FC6" w:rsidR="2FC0E388">
        <w:rPr>
          <w:rFonts w:ascii="Arial" w:hAnsi="Arial" w:eastAsia="Arial" w:cs="Arial"/>
        </w:rPr>
        <w:t>EigenFace</w:t>
      </w:r>
      <w:proofErr w:type="spellEnd"/>
      <w:r w:rsidRPr="4EB22FC6" w:rsidR="2FC0E388">
        <w:rPr>
          <w:rFonts w:ascii="Arial" w:hAnsi="Arial" w:eastAsia="Arial" w:cs="Arial"/>
        </w:rPr>
        <w:t xml:space="preserve"> se mostrou superior ao LBPH, portanto, </w:t>
      </w:r>
      <w:r w:rsidRPr="4EB22FC6" w:rsidR="2C015539">
        <w:rPr>
          <w:rFonts w:ascii="Arial" w:hAnsi="Arial" w:eastAsia="Arial" w:cs="Arial"/>
        </w:rPr>
        <w:t xml:space="preserve">foi selecionado para </w:t>
      </w:r>
      <w:r w:rsidRPr="4EB22FC6" w:rsidR="333E2C87">
        <w:rPr>
          <w:rFonts w:ascii="Arial" w:hAnsi="Arial" w:eastAsia="Arial" w:cs="Arial"/>
        </w:rPr>
        <w:t>realizar o reconhecimento facial.</w:t>
      </w:r>
    </w:p>
    <w:p w:rsidR="00B04B20" w:rsidRDefault="00B04B20" w14:paraId="3CA0F33C" w14:textId="77777777">
      <w:pPr>
        <w:rPr>
          <w:rFonts w:ascii="Arial" w:hAnsi="Arial" w:cs="Arial"/>
          <w:b/>
          <w:bCs/>
          <w:kern w:val="32"/>
        </w:rPr>
      </w:pPr>
      <w:r>
        <w:br w:type="page"/>
      </w:r>
    </w:p>
    <w:p w:rsidR="73191519" w:rsidP="4EB22FC6" w:rsidRDefault="73191519" w14:paraId="428E42CF" w14:textId="5F1BDFD7">
      <w:pPr>
        <w:pStyle w:val="NoSpacing"/>
        <w:rPr>
          <w:rFonts w:eastAsia="Arial"/>
        </w:rPr>
      </w:pPr>
      <w:bookmarkStart w:name="_Toc57388901" w:id="104"/>
      <w:bookmarkStart w:name="_Toc57407149" w:id="105"/>
      <w:r>
        <w:t>RESULTADOS</w:t>
      </w:r>
      <w:bookmarkEnd w:id="104"/>
      <w:bookmarkEnd w:id="105"/>
    </w:p>
    <w:p w:rsidR="73191519" w:rsidP="4EB22FC6" w:rsidRDefault="73191519" w14:paraId="198E26EE" w14:textId="3AA0ED8C">
      <w:pPr>
        <w:spacing w:line="360" w:lineRule="auto"/>
        <w:ind w:firstLine="709"/>
        <w:jc w:val="both"/>
        <w:rPr>
          <w:rFonts w:ascii="Arial" w:hAnsi="Arial" w:cs="Arial"/>
        </w:rPr>
      </w:pPr>
      <w:r w:rsidRPr="4EB22FC6">
        <w:rPr>
          <w:rFonts w:ascii="Arial" w:hAnsi="Arial" w:cs="Arial"/>
        </w:rPr>
        <w:t>A partir dos resultados obtidos, evidencia-se que o projeto conseguiu automatizar o processo de chamada escolar com o reconhecimento facial através da Inteligência Artificial, eliminando a necessidade de funcionários para esse trabalho.  O sistema estingue possíveis erros que ocorriam durante a chamada e erradica o uso de recursos como o papel. Foi proposto o aumento do tempo de aproveitamento de aula, entretanto devido a pandemia causada pelo Covid-19, não foi possível validar esse objetivo.</w:t>
      </w:r>
    </w:p>
    <w:p w:rsidR="73191519" w:rsidP="4EB22FC6" w:rsidRDefault="73191519" w14:paraId="2855B906" w14:textId="59F64EF1">
      <w:pPr>
        <w:spacing w:line="360" w:lineRule="auto"/>
        <w:ind w:firstLine="709"/>
        <w:jc w:val="both"/>
        <w:rPr>
          <w:rFonts w:ascii="Arial" w:hAnsi="Arial" w:cs="Arial"/>
        </w:rPr>
      </w:pPr>
      <w:r w:rsidRPr="4EB22FC6">
        <w:rPr>
          <w:rFonts w:ascii="Arial" w:hAnsi="Arial" w:cs="Arial"/>
        </w:rPr>
        <w:t>Não foi possível realizar um teste mais intenso com o sistema de reconhecimento facial, isso pode ocasionar alguns erros quando exposto a uma situação extrema, como por exemplo, irmãos gêmeos, fotos com baixa ou alta luminosidade e mudanças bruscas na aparência física do aluno.</w:t>
      </w:r>
    </w:p>
    <w:p w:rsidR="4EB22FC6" w:rsidP="4EB22FC6" w:rsidRDefault="4EB22FC6" w14:paraId="234208C3" w14:textId="00B824A7">
      <w:pPr>
        <w:spacing w:line="360" w:lineRule="auto"/>
        <w:ind w:firstLine="709"/>
        <w:jc w:val="both"/>
        <w:rPr>
          <w:rFonts w:ascii="Arial" w:hAnsi="Arial" w:cs="Arial"/>
        </w:rPr>
      </w:pPr>
    </w:p>
    <w:p w:rsidR="73191519" w:rsidP="4EB22FC6" w:rsidRDefault="73191519" w14:paraId="5E4E59EE" w14:textId="15294470">
      <w:pPr>
        <w:pStyle w:val="NoSpacing"/>
      </w:pPr>
      <w:bookmarkStart w:name="_Toc57388902" w:id="106"/>
      <w:bookmarkStart w:name="_Toc57407150" w:id="107"/>
      <w:r>
        <w:t>CONCLUSÕES E CONSIDERÇÕES FINAIS</w:t>
      </w:r>
      <w:bookmarkEnd w:id="106"/>
      <w:bookmarkEnd w:id="107"/>
    </w:p>
    <w:p w:rsidR="73191519" w:rsidP="4EB22FC6" w:rsidRDefault="73191519" w14:paraId="7194778E" w14:textId="7146EBB3">
      <w:pPr>
        <w:spacing w:line="360" w:lineRule="auto"/>
        <w:ind w:firstLine="709"/>
        <w:jc w:val="both"/>
        <w:rPr>
          <w:rFonts w:ascii="Arial" w:hAnsi="Arial" w:cs="Arial"/>
        </w:rPr>
      </w:pPr>
      <w:r w:rsidRPr="4EB22FC6">
        <w:rPr>
          <w:rFonts w:ascii="Arial" w:hAnsi="Arial" w:cs="Arial"/>
        </w:rPr>
        <w:t xml:space="preserve">O projeto conseguiu atender a maior parte dos objetivos previstos e como </w:t>
      </w:r>
      <w:r w:rsidR="00CF7132">
        <w:rPr>
          <w:rFonts w:ascii="Arial" w:hAnsi="Arial" w:cs="Arial"/>
        </w:rPr>
        <w:t>melhorias</w:t>
      </w:r>
      <w:r w:rsidRPr="4EB22FC6">
        <w:rPr>
          <w:rFonts w:ascii="Arial" w:hAnsi="Arial" w:cs="Arial"/>
        </w:rPr>
        <w:t xml:space="preserve"> futura</w:t>
      </w:r>
      <w:r w:rsidR="00CF7132">
        <w:rPr>
          <w:rFonts w:ascii="Arial" w:hAnsi="Arial" w:cs="Arial"/>
        </w:rPr>
        <w:t>s</w:t>
      </w:r>
      <w:r w:rsidRPr="4EB22FC6">
        <w:rPr>
          <w:rFonts w:ascii="Arial" w:hAnsi="Arial" w:cs="Arial"/>
        </w:rPr>
        <w:t>, pode-se fazer uma versão do sistema para dispositivo móvel (celular/tablet) permitindo assim que o custo com o material necessário seja reduzido</w:t>
      </w:r>
      <w:r w:rsidRPr="7AECFF15" w:rsidR="193EC520">
        <w:rPr>
          <w:rFonts w:ascii="Arial" w:hAnsi="Arial" w:cs="Arial"/>
        </w:rPr>
        <w:t xml:space="preserve">, </w:t>
      </w:r>
      <w:r w:rsidRPr="00817381" w:rsidR="193EC520">
        <w:rPr>
          <w:rFonts w:ascii="Arial" w:hAnsi="Arial" w:cs="Arial"/>
          <w:highlight w:val="yellow"/>
        </w:rPr>
        <w:t xml:space="preserve">também </w:t>
      </w:r>
      <w:r w:rsidRPr="00817381" w:rsidR="00CF7132">
        <w:rPr>
          <w:rFonts w:ascii="Arial" w:hAnsi="Arial" w:cs="Arial"/>
          <w:highlight w:val="yellow"/>
        </w:rPr>
        <w:t>realizar uma versão onde o aplicativo em Python, que realiza o reconhecimento facial, através de um plug-in utiliza</w:t>
      </w:r>
      <w:r w:rsidRPr="00817381" w:rsidR="0E9219F8">
        <w:rPr>
          <w:rFonts w:ascii="Arial" w:hAnsi="Arial" w:cs="Arial"/>
          <w:highlight w:val="yellow"/>
        </w:rPr>
        <w:t xml:space="preserve"> um </w:t>
      </w:r>
      <w:r w:rsidRPr="00817381" w:rsidR="00CF7132">
        <w:rPr>
          <w:rFonts w:ascii="Arial" w:hAnsi="Arial" w:cs="Arial"/>
          <w:highlight w:val="yellow"/>
        </w:rPr>
        <w:t>sistema exterior de controle</w:t>
      </w:r>
      <w:r w:rsidRPr="00817381" w:rsidR="0E9219F8">
        <w:rPr>
          <w:rFonts w:ascii="Arial" w:hAnsi="Arial" w:cs="Arial"/>
          <w:highlight w:val="yellow"/>
        </w:rPr>
        <w:t xml:space="preserve"> de </w:t>
      </w:r>
      <w:r w:rsidRPr="00817381" w:rsidR="00CF7132">
        <w:rPr>
          <w:rFonts w:ascii="Arial" w:hAnsi="Arial" w:cs="Arial"/>
          <w:highlight w:val="yellow"/>
        </w:rPr>
        <w:t>dados, sendo este,</w:t>
      </w:r>
      <w:r w:rsidRPr="00817381" w:rsidR="0E9219F8">
        <w:rPr>
          <w:rFonts w:ascii="Arial" w:hAnsi="Arial" w:cs="Arial"/>
          <w:highlight w:val="yellow"/>
        </w:rPr>
        <w:t xml:space="preserve"> nativo </w:t>
      </w:r>
      <w:r w:rsidRPr="00817381" w:rsidR="00CF7132">
        <w:rPr>
          <w:rFonts w:ascii="Arial" w:hAnsi="Arial" w:cs="Arial"/>
          <w:highlight w:val="yellow"/>
        </w:rPr>
        <w:t>de qualquer outra i</w:t>
      </w:r>
      <w:r w:rsidRPr="00817381" w:rsidR="0E9219F8">
        <w:rPr>
          <w:rFonts w:ascii="Arial" w:hAnsi="Arial" w:cs="Arial"/>
          <w:highlight w:val="yellow"/>
        </w:rPr>
        <w:t>nstituição</w:t>
      </w:r>
      <w:r w:rsidRPr="00817381">
        <w:rPr>
          <w:rFonts w:ascii="Arial" w:hAnsi="Arial" w:cs="Arial"/>
          <w:highlight w:val="yellow"/>
        </w:rPr>
        <w:t>.</w:t>
      </w:r>
    </w:p>
    <w:p w:rsidR="73191519" w:rsidP="4EB22FC6" w:rsidRDefault="73191519" w14:paraId="7019AD2D" w14:textId="7E027537">
      <w:pPr>
        <w:spacing w:line="360" w:lineRule="auto"/>
        <w:ind w:firstLine="709"/>
        <w:jc w:val="both"/>
        <w:rPr>
          <w:rFonts w:ascii="Arial" w:hAnsi="Arial" w:cs="Arial"/>
        </w:rPr>
      </w:pPr>
      <w:r w:rsidRPr="4EB22FC6">
        <w:rPr>
          <w:rFonts w:ascii="Arial" w:hAnsi="Arial" w:cs="Arial"/>
        </w:rPr>
        <w:t>O projeto caminhou de maneira fluida e foi concluído antes do prazo esperado, abrindo espaço para ideias adicionais como a colocação do sistema de verificação de temperatura utilizando Arduino. Utilizando um sensor de temperatura associado a um sistema Arduino integrado ao software de reconhecimento facial, é possível aferir a temperatura do aluno no momento do reconhecimento, alertando quando detectada temperatura superior ao normal. Dessa forma foi aprimorada a ideia inicial implementando uma necessidade gerada durante a pandemia.</w:t>
      </w:r>
    </w:p>
    <w:p w:rsidR="4EB22FC6" w:rsidP="4EB22FC6" w:rsidRDefault="4EB22FC6" w14:paraId="4064EFD9" w14:textId="59F318E4">
      <w:pPr>
        <w:spacing w:line="360" w:lineRule="auto"/>
        <w:ind w:firstLine="708"/>
        <w:jc w:val="both"/>
        <w:rPr>
          <w:rFonts w:ascii="Arial" w:hAnsi="Arial" w:cs="Arial"/>
        </w:rPr>
      </w:pPr>
    </w:p>
    <w:p w:rsidR="77BC70AC" w:rsidP="4EB22FC6" w:rsidRDefault="77BC70AC" w14:paraId="788B21B0" w14:textId="303E1110">
      <w:pPr>
        <w:pStyle w:val="NoSpacing"/>
      </w:pPr>
      <w:bookmarkStart w:name="_Toc57388903" w:id="108"/>
      <w:bookmarkStart w:name="_Toc57407151" w:id="109"/>
      <w:r>
        <w:t>FUNÇÃO ADICIONAL</w:t>
      </w:r>
      <w:bookmarkEnd w:id="108"/>
      <w:bookmarkEnd w:id="109"/>
    </w:p>
    <w:p w:rsidR="77BC70AC" w:rsidP="4EB22FC6" w:rsidRDefault="77BC70AC" w14:paraId="7CB3A546" w14:textId="685A87EC">
      <w:pPr>
        <w:pStyle w:val="Estilo1"/>
      </w:pPr>
      <w:bookmarkStart w:name="_Toc57388904" w:id="110"/>
      <w:bookmarkStart w:name="_Toc57407152" w:id="111"/>
      <w:r>
        <w:t xml:space="preserve">Medidor de Temperatura com </w:t>
      </w:r>
      <w:proofErr w:type="spellStart"/>
      <w:r>
        <w:t>Arduíno</w:t>
      </w:r>
      <w:bookmarkEnd w:id="110"/>
      <w:bookmarkEnd w:id="111"/>
      <w:proofErr w:type="spellEnd"/>
    </w:p>
    <w:p w:rsidRPr="003C3D71" w:rsidR="4EB22FC6" w:rsidP="003C3D71" w:rsidRDefault="77BC70AC" w14:paraId="684D2A81" w14:textId="0C618405">
      <w:pPr>
        <w:spacing w:line="360" w:lineRule="auto"/>
        <w:ind w:firstLine="709"/>
        <w:jc w:val="both"/>
        <w:rPr>
          <w:rFonts w:ascii="Arial" w:hAnsi="Arial" w:cs="Arial"/>
        </w:rPr>
      </w:pPr>
      <w:r w:rsidRPr="50EE03C2">
        <w:rPr>
          <w:rFonts w:ascii="Arial" w:hAnsi="Arial" w:cs="Arial"/>
        </w:rPr>
        <w:t>Após a finalização do projeto, pensando em prevenir a propagação do covid-19, foi adicionado uma nova função para medir a temperatura do aluno, dessa forma</w:t>
      </w:r>
      <w:r w:rsidRPr="50EE03C2" w:rsidR="003C3D71">
        <w:rPr>
          <w:rFonts w:ascii="Arial" w:hAnsi="Arial" w:cs="Arial"/>
        </w:rPr>
        <w:t xml:space="preserve"> </w:t>
      </w:r>
      <w:r w:rsidRPr="50EE03C2">
        <w:rPr>
          <w:rFonts w:ascii="Arial" w:hAnsi="Arial" w:cs="Arial"/>
        </w:rPr>
        <w:t xml:space="preserve">é possível verificar se o aluno está com febre e </w:t>
      </w:r>
      <w:r w:rsidRPr="50EE03C2" w:rsidR="7B918E5B">
        <w:rPr>
          <w:rFonts w:ascii="Arial" w:hAnsi="Arial" w:cs="Arial"/>
        </w:rPr>
        <w:t>encaminhá-lo</w:t>
      </w:r>
      <w:r w:rsidRPr="50EE03C2">
        <w:rPr>
          <w:rFonts w:ascii="Arial" w:hAnsi="Arial" w:cs="Arial"/>
        </w:rPr>
        <w:t xml:space="preserve"> para a enfermaria da escola e depois para a casa.</w:t>
      </w:r>
    </w:p>
    <w:p w:rsidR="77BC70AC" w:rsidP="59B8593A" w:rsidRDefault="00817381" w14:paraId="63056AD9" w14:textId="1A180DAB">
      <w:pPr>
        <w:spacing w:line="360" w:lineRule="auto"/>
        <w:ind w:left="1" w:firstLine="708"/>
        <w:jc w:val="both"/>
        <w:rPr>
          <w:rFonts w:ascii="Arial" w:hAnsi="Arial" w:eastAsia="Arial" w:cs="Arial"/>
          <w:noProof/>
        </w:rPr>
      </w:pPr>
      <w:r>
        <w:rPr>
          <w:noProof/>
        </w:rPr>
        <w:drawing>
          <wp:anchor distT="0" distB="0" distL="114300" distR="114300" simplePos="0" relativeHeight="251660313" behindDoc="0" locked="0" layoutInCell="1" allowOverlap="1" wp14:anchorId="6FD25698" wp14:editId="0D1C6B03">
            <wp:simplePos x="0" y="0"/>
            <wp:positionH relativeFrom="column">
              <wp:posOffset>382905</wp:posOffset>
            </wp:positionH>
            <wp:positionV relativeFrom="paragraph">
              <wp:posOffset>1163320</wp:posOffset>
            </wp:positionV>
            <wp:extent cx="4207510" cy="1936750"/>
            <wp:effectExtent l="0" t="0" r="2540" b="6350"/>
            <wp:wrapTopAndBottom/>
            <wp:docPr id="311972390" name="Imagem 68546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5466600"/>
                    <pic:cNvPicPr/>
                  </pic:nvPicPr>
                  <pic:blipFill>
                    <a:blip r:embed="rId86">
                      <a:extLst>
                        <a:ext uri="{28A0092B-C50C-407E-A947-70E740481C1C}">
                          <a14:useLocalDpi xmlns:a14="http://schemas.microsoft.com/office/drawing/2010/main" val="0"/>
                        </a:ext>
                      </a:extLst>
                    </a:blip>
                    <a:stretch>
                      <a:fillRect/>
                    </a:stretch>
                  </pic:blipFill>
                  <pic:spPr>
                    <a:xfrm>
                      <a:off x="0" y="0"/>
                      <a:ext cx="4207510" cy="1936750"/>
                    </a:xfrm>
                    <a:prstGeom prst="rect">
                      <a:avLst/>
                    </a:prstGeom>
                  </pic:spPr>
                </pic:pic>
              </a:graphicData>
            </a:graphic>
            <wp14:sizeRelH relativeFrom="margin">
              <wp14:pctWidth>0</wp14:pctWidth>
            </wp14:sizeRelH>
            <wp14:sizeRelV relativeFrom="margin">
              <wp14:pctHeight>0</wp14:pctHeight>
            </wp14:sizeRelV>
          </wp:anchor>
        </w:drawing>
      </w:r>
      <w:r w:rsidR="00593EE0">
        <w:rPr>
          <w:noProof/>
        </w:rPr>
        <mc:AlternateContent>
          <mc:Choice Requires="wps">
            <w:drawing>
              <wp:anchor distT="0" distB="0" distL="114300" distR="114300" simplePos="0" relativeHeight="251658257" behindDoc="0" locked="0" layoutInCell="1" allowOverlap="1" wp14:anchorId="4FBD1D8B" wp14:editId="3CA6746F">
                <wp:simplePos x="0" y="0"/>
                <wp:positionH relativeFrom="column">
                  <wp:posOffset>-641985</wp:posOffset>
                </wp:positionH>
                <wp:positionV relativeFrom="paragraph">
                  <wp:posOffset>2799080</wp:posOffset>
                </wp:positionV>
                <wp:extent cx="742950" cy="292100"/>
                <wp:effectExtent l="0" t="0" r="19050" b="12700"/>
                <wp:wrapTopAndBottom/>
                <wp:docPr id="16224744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92100"/>
                        </a:xfrm>
                        <a:prstGeom prst="rect">
                          <a:avLst/>
                        </a:prstGeom>
                        <a:solidFill>
                          <a:srgbClr val="FFFFFF"/>
                        </a:solidFill>
                        <a:ln w="9525">
                          <a:solidFill>
                            <a:srgbClr val="000000"/>
                          </a:solidFill>
                          <a:miter lim="800000"/>
                          <a:headEnd/>
                          <a:tailEnd/>
                        </a:ln>
                      </wps:spPr>
                      <wps:txbx>
                        <w:txbxContent>
                          <w:p w:rsidRPr="00EC394F" w:rsidR="003C3D71" w:rsidRDefault="003C3D71" w14:paraId="49647E0B" w14:textId="3AA4327B">
                            <w:pPr>
                              <w:rPr>
                                <w:rFonts w:ascii="Arial" w:hAnsi="Arial"/>
                              </w:rPr>
                            </w:pPr>
                            <w:r w:rsidRPr="00EC394F">
                              <w:rPr>
                                <w:rFonts w:ascii="Arial" w:hAnsi="Arial"/>
                              </w:rPr>
                              <w:t>Arduino</w:t>
                            </w:r>
                          </w:p>
                        </w:txbxContent>
                      </wps:txbx>
                      <wps:bodyPr rot="0" vert="horz" wrap="square" lIns="91440" tIns="45720" rIns="91440" bIns="45720" anchor="t" anchorCtr="0">
                        <a:noAutofit/>
                      </wps:bodyPr>
                    </wps:wsp>
                  </a:graphicData>
                </a:graphic>
              </wp:anchor>
            </w:drawing>
          </mc:Choice>
          <mc:Fallback>
            <w:pict>
              <v:shape id="Caixa de Texto 2" style="position:absolute;left:0;text-align:left;margin-left:-50.55pt;margin-top:220.4pt;width:58.5pt;height:23pt;z-index:251658257;visibility:visible;mso-wrap-style:square;mso-wrap-distance-left:9pt;mso-wrap-distance-top:0;mso-wrap-distance-right:9pt;mso-wrap-distance-bottom:0;mso-position-horizontal:absolute;mso-position-horizontal-relative:text;mso-position-vertical:absolute;mso-position-vertical-relative:text;v-text-anchor:top" o:spid="_x0000_s103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" w14:anchorId="4FBD1D8B">
                <v:textbox>
                  <w:txbxContent>
                    <w:p w:rsidRPr="00EC394F" w:rsidR="003C3D71" w:rsidRDefault="003C3D71" w14:paraId="49647E0B" w14:textId="3AA4327B">
                      <w:pPr>
                        <w:rPr>
                          <w:rFonts w:ascii="Arial" w:hAnsi="Arial"/>
                        </w:rPr>
                      </w:pPr>
                      <w:r w:rsidRPr="00EC394F">
                        <w:rPr>
                          <w:rFonts w:ascii="Arial" w:hAnsi="Arial"/>
                        </w:rPr>
                        <w:t>Arduino</w:t>
                      </w:r>
                    </w:p>
                  </w:txbxContent>
                </v:textbox>
                <w10:wrap type="topAndBottom"/>
              </v:shape>
            </w:pict>
          </mc:Fallback>
        </mc:AlternateContent>
      </w:r>
      <w:r w:rsidR="00593EE0">
        <w:rPr>
          <w:noProof/>
        </w:rPr>
        <mc:AlternateContent>
          <mc:Choice Requires="wps">
            <w:drawing>
              <wp:anchor distT="0" distB="0" distL="114300" distR="114300" simplePos="0" relativeHeight="251658258" behindDoc="0" locked="0" layoutInCell="1" allowOverlap="1" wp14:anchorId="330B67D1" wp14:editId="0B7BC454">
                <wp:simplePos x="0" y="0"/>
                <wp:positionH relativeFrom="margin">
                  <wp:posOffset>139700</wp:posOffset>
                </wp:positionH>
                <wp:positionV relativeFrom="paragraph">
                  <wp:posOffset>2881630</wp:posOffset>
                </wp:positionV>
                <wp:extent cx="1752600" cy="45085"/>
                <wp:effectExtent l="38100" t="38100" r="57150" b="126365"/>
                <wp:wrapTopAndBottom/>
                <wp:docPr id="1515265277" name="Conector de Seta Reta 5"/>
                <wp:cNvGraphicFramePr/>
                <a:graphic xmlns:a="http://schemas.openxmlformats.org/drawingml/2006/main">
                  <a:graphicData uri="http://schemas.microsoft.com/office/word/2010/wordprocessingShape">
                    <wps:wsp>
                      <wps:cNvCnPr/>
                      <wps:spPr>
                        <a:xfrm flipH="1">
                          <a:off x="0" y="0"/>
                          <a:ext cx="1752600"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type id="_x0000_t32" coordsize="21600,21600" o:oned="t" filled="f" o:spt="32" path="m,l21600,21600e" w14:anchorId="11542D20">
                <v:path fillok="f" arrowok="t" o:connecttype="none"/>
                <o:lock v:ext="edit" shapetype="t"/>
              </v:shapetype>
              <v:shape id="Conector de Seta Reta 5" style="position:absolute;margin-left:11pt;margin-top:226.9pt;width:138pt;height:3.55pt;flip:x;z-index:251727360;visibility:visible;mso-wrap-style:square;mso-wrap-distance-left:9pt;mso-wrap-distance-top:0;mso-wrap-distance-right:9pt;mso-wrap-distance-bottom:0;mso-position-horizontal:absolute;mso-position-horizontal-relative:margin;mso-position-vertical:absolute;mso-position-vertical-relative:text" o:spid="_x0000_s1026" strokecolor="black [3200]"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">
                <v:stroke endarrow="block"/>
                <v:shadow on="t" color="black" opacity="24903f" offset="0,.55556mm" origin=",.5"/>
                <w10:wrap type="topAndBottom" anchorx="margin"/>
              </v:shape>
            </w:pict>
          </mc:Fallback>
        </mc:AlternateContent>
      </w:r>
      <w:r w:rsidR="00593EE0">
        <w:rPr>
          <w:noProof/>
        </w:rPr>
        <mc:AlternateContent>
          <mc:Choice Requires="wps">
            <w:drawing>
              <wp:anchor distT="0" distB="0" distL="114300" distR="114300" simplePos="0" relativeHeight="251658248" behindDoc="0" locked="0" layoutInCell="1" allowOverlap="1" wp14:anchorId="32EFC76D" wp14:editId="41B5AD8E">
                <wp:simplePos x="0" y="0"/>
                <wp:positionH relativeFrom="margin">
                  <wp:align>center</wp:align>
                </wp:positionH>
                <wp:positionV relativeFrom="paragraph">
                  <wp:posOffset>890270</wp:posOffset>
                </wp:positionV>
                <wp:extent cx="3409950" cy="311150"/>
                <wp:effectExtent l="0" t="0" r="0" b="0"/>
                <wp:wrapTopAndBottom/>
                <wp:docPr id="767657224" name="Caixa de Texto 49"/>
                <wp:cNvGraphicFramePr/>
                <a:graphic xmlns:a="http://schemas.openxmlformats.org/drawingml/2006/main">
                  <a:graphicData uri="http://schemas.microsoft.com/office/word/2010/wordprocessingShape">
                    <wps:wsp>
                      <wps:cNvSpPr txBox="1"/>
                      <wps:spPr>
                        <a:xfrm>
                          <a:off x="0" y="0"/>
                          <a:ext cx="3409950" cy="311150"/>
                        </a:xfrm>
                        <a:prstGeom prst="rect">
                          <a:avLst/>
                        </a:prstGeom>
                        <a:solidFill>
                          <a:prstClr val="white"/>
                        </a:solidFill>
                        <a:ln>
                          <a:noFill/>
                        </a:ln>
                      </wps:spPr>
                      <wps:txbx>
                        <w:txbxContent>
                          <w:p w:rsidRPr="00C474DA" w:rsidR="003C3D71" w:rsidP="003C3D71" w:rsidRDefault="003C3D71" w14:paraId="418E361B" w14:textId="0675F584">
                            <w:pPr>
                              <w:pStyle w:val="Caption"/>
                              <w:jc w:val="center"/>
                              <w:rPr>
                                <w:rFonts w:ascii="Arial" w:hAnsi="Arial" w:cs="Arial"/>
                                <w:color w:val="808080" w:themeColor="background1" w:themeShade="80"/>
                              </w:rPr>
                            </w:pPr>
                            <w:bookmarkStart w:name="_Toc57407214" w:id="112"/>
                            <w:r w:rsidRPr="00C474DA">
                              <w:rPr>
                                <w:rFonts w:ascii="Arial" w:hAnsi="Arial" w:cs="Arial"/>
                                <w:color w:val="808080" w:themeColor="background1" w:themeShade="80"/>
                              </w:rPr>
                              <w:t xml:space="preserve">Figura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Figura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32</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Protótipo Arduino.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Caixa de Texto 49" style="position:absolute;left:0;text-align:left;margin-left:0;margin-top:70.1pt;width:268.5pt;height:24.5pt;z-index:251658248;visibility:visible;mso-wrap-style:square;mso-wrap-distance-left:9pt;mso-wrap-distance-top:0;mso-wrap-distance-right:9pt;mso-wrap-distance-bottom:0;mso-position-horizontal:center;mso-position-horizontal-relative:margin;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" w14:anchorId="32EFC76D">
                <v:textbox inset="0,0,0,0">
                  <w:txbxContent>
                    <w:p w:rsidRPr="00C474DA" w:rsidR="003C3D71" w:rsidP="003C3D71" w:rsidRDefault="003C3D71" w14:paraId="418E361B" w14:textId="0675F584">
                      <w:pPr>
                        <w:pStyle w:val="Caption"/>
                        <w:jc w:val="center"/>
                        <w:rPr>
                          <w:rFonts w:ascii="Arial" w:hAnsi="Arial" w:cs="Arial"/>
                          <w:color w:val="808080" w:themeColor="background1" w:themeShade="80"/>
                        </w:rPr>
                      </w:pPr>
                      <w:bookmarkStart w:name="_Toc57407214" w:id="113"/>
                      <w:r w:rsidRPr="00C474DA">
                        <w:rPr>
                          <w:rFonts w:ascii="Arial" w:hAnsi="Arial" w:cs="Arial"/>
                          <w:color w:val="808080" w:themeColor="background1" w:themeShade="80"/>
                        </w:rPr>
                        <w:t xml:space="preserve">Figura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Figura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32</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Protótipo Arduino.</w:t>
                      </w:r>
                      <w:bookmarkEnd w:id="113"/>
                    </w:p>
                  </w:txbxContent>
                </v:textbox>
                <w10:wrap type="topAndBottom" anchorx="margin"/>
              </v:shape>
            </w:pict>
          </mc:Fallback>
        </mc:AlternateContent>
      </w:r>
      <w:r w:rsidR="00593EE0">
        <w:rPr>
          <w:noProof/>
        </w:rPr>
        <mc:AlternateContent>
          <mc:Choice Requires="wps">
            <w:drawing>
              <wp:anchor distT="0" distB="0" distL="114300" distR="114300" simplePos="0" relativeHeight="251658249" behindDoc="0" locked="0" layoutInCell="1" allowOverlap="1" wp14:anchorId="5C10D830" wp14:editId="319AC0BB">
                <wp:simplePos x="0" y="0"/>
                <wp:positionH relativeFrom="page">
                  <wp:align>center</wp:align>
                </wp:positionH>
                <wp:positionV relativeFrom="paragraph">
                  <wp:posOffset>3181350</wp:posOffset>
                </wp:positionV>
                <wp:extent cx="3340100" cy="635"/>
                <wp:effectExtent l="0" t="0" r="0" b="3810"/>
                <wp:wrapTopAndBottom/>
                <wp:docPr id="237113775" name="Caixa de Texto 5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Pr="00C474DA" w:rsidR="003C3D71" w:rsidP="003C3D71" w:rsidRDefault="003C3D71" w14:paraId="600C9933" w14:textId="77777777">
                            <w:pPr>
                              <w:pStyle w:val="Caption"/>
                              <w:jc w:val="center"/>
                              <w:rPr>
                                <w:rFonts w:ascii="Arial" w:hAnsi="Arial" w:cs="Arial"/>
                                <w:color w:val="808080" w:themeColor="background1" w:themeShade="80"/>
                              </w:rPr>
                            </w:pPr>
                            <w:r w:rsidRPr="00C474DA">
                              <w:rPr>
                                <w:rFonts w:ascii="Arial" w:hAnsi="Arial" w:cs="Arial"/>
                                <w:color w:val="808080" w:themeColor="background1" w:themeShade="80"/>
                              </w:rPr>
                              <w:t>Fonte: Autoria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50" style="position:absolute;left:0;text-align:left;margin-left:0;margin-top:250.5pt;width:263pt;height:.05pt;z-index:251658249;visibility:visible;mso-wrap-style:square;mso-wrap-distance-left:9pt;mso-wrap-distance-top:0;mso-wrap-distance-right:9pt;mso-wrap-distance-bottom:0;mso-position-horizontal:center;mso-position-horizontal-relative:page;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" w14:anchorId="5C10D830">
                <v:textbox style="mso-fit-shape-to-text:t" inset="0,0,0,0">
                  <w:txbxContent>
                    <w:p w:rsidRPr="00C474DA" w:rsidR="003C3D71" w:rsidP="003C3D71" w:rsidRDefault="003C3D71" w14:paraId="600C9933" w14:textId="77777777">
                      <w:pPr>
                        <w:pStyle w:val="Caption"/>
                        <w:jc w:val="center"/>
                        <w:rPr>
                          <w:rFonts w:ascii="Arial" w:hAnsi="Arial" w:cs="Arial"/>
                          <w:color w:val="808080" w:themeColor="background1" w:themeShade="80"/>
                        </w:rPr>
                      </w:pPr>
                      <w:r w:rsidRPr="00C474DA">
                        <w:rPr>
                          <w:rFonts w:ascii="Arial" w:hAnsi="Arial" w:cs="Arial"/>
                          <w:color w:val="808080" w:themeColor="background1" w:themeShade="80"/>
                        </w:rPr>
                        <w:t>Fonte: Autoria própria.</w:t>
                      </w:r>
                    </w:p>
                  </w:txbxContent>
                </v:textbox>
                <w10:wrap type="topAndBottom" anchorx="page"/>
              </v:shape>
            </w:pict>
          </mc:Fallback>
        </mc:AlternateContent>
      </w:r>
      <w:r w:rsidRPr="4EB22FC6" w:rsidR="315D97DB">
        <w:rPr>
          <w:rFonts w:ascii="Arial" w:hAnsi="Arial"/>
        </w:rPr>
        <w:t>Para medir a temperatura dos alunos foi montado um hardware utilizando um Arduino, sensor de temperatura infravermelho MLX90614, sensor de proximidade, módulo I2C juntamente com um display LCD, e LEDs.</w:t>
      </w:r>
      <w:r w:rsidRPr="003C3D71" w:rsidR="44AF5295">
        <w:rPr>
          <w:noProof/>
        </w:rPr>
        <w:t xml:space="preserve"> </w:t>
      </w:r>
      <w:r w:rsidRPr="06BFF88F" w:rsidR="3D4A27B0">
        <w:rPr>
          <w:rFonts w:ascii="Arial" w:hAnsi="Arial" w:eastAsia="Arial" w:cs="Arial"/>
          <w:highlight w:val="yellow"/>
        </w:rPr>
        <w:t>Este conjunto de hardware</w:t>
      </w:r>
      <w:r w:rsidR="00417CDE">
        <w:rPr>
          <w:rFonts w:ascii="Arial" w:hAnsi="Arial" w:eastAsia="Arial" w:cs="Arial"/>
          <w:highlight w:val="yellow"/>
        </w:rPr>
        <w:t xml:space="preserve"> </w:t>
      </w:r>
      <w:r w:rsidRPr="06BFF88F" w:rsidR="3D4A27B0">
        <w:rPr>
          <w:rFonts w:ascii="Arial" w:hAnsi="Arial" w:eastAsia="Arial" w:cs="Arial"/>
          <w:highlight w:val="yellow"/>
        </w:rPr>
        <w:t>soma algum custo no projeto, levando a implementação</w:t>
      </w:r>
      <w:r w:rsidRPr="06BFF88F" w:rsidR="17A71308">
        <w:rPr>
          <w:rFonts w:ascii="Arial" w:hAnsi="Arial" w:eastAsia="Arial" w:cs="Arial"/>
          <w:highlight w:val="yellow"/>
        </w:rPr>
        <w:t xml:space="preserve"> </w:t>
      </w:r>
      <w:r w:rsidRPr="06BFF88F" w:rsidR="1D5037DD">
        <w:rPr>
          <w:rFonts w:ascii="Arial" w:hAnsi="Arial" w:eastAsia="Arial" w:cs="Arial"/>
          <w:highlight w:val="yellow"/>
        </w:rPr>
        <w:t xml:space="preserve">ficar em torno de R$ 200,00, </w:t>
      </w:r>
      <w:r w:rsidRPr="06BFF88F" w:rsidR="1D1903E4">
        <w:rPr>
          <w:rFonts w:ascii="Arial" w:hAnsi="Arial" w:eastAsia="Arial" w:cs="Arial"/>
          <w:highlight w:val="yellow"/>
        </w:rPr>
        <w:t>exceto</w:t>
      </w:r>
      <w:r w:rsidRPr="06BFF88F" w:rsidR="1D5037DD">
        <w:rPr>
          <w:rFonts w:ascii="Arial" w:hAnsi="Arial" w:eastAsia="Arial" w:cs="Arial"/>
          <w:highlight w:val="yellow"/>
        </w:rPr>
        <w:t xml:space="preserve"> a mão de obra.</w:t>
      </w:r>
      <w:r w:rsidRPr="124D0F06" w:rsidR="1D5037DD">
        <w:rPr>
          <w:rFonts w:ascii="Arial" w:hAnsi="Arial" w:eastAsia="Arial" w:cs="Arial"/>
          <w:noProof/>
        </w:rPr>
        <w:t xml:space="preserve"> </w:t>
      </w:r>
    </w:p>
    <w:p w:rsidR="003C3D71" w:rsidP="00593EE0" w:rsidRDefault="00593EE0" w14:paraId="0D51A08C" w14:textId="4838DECF">
      <w:pPr>
        <w:spacing w:line="360" w:lineRule="auto"/>
        <w:jc w:val="both"/>
        <w:rPr>
          <w:rFonts w:ascii="Arial" w:hAnsi="Arial"/>
        </w:rPr>
      </w:pPr>
      <w:r>
        <w:rPr>
          <w:noProof/>
        </w:rPr>
        <mc:AlternateContent>
          <mc:Choice Requires="wps">
            <w:drawing>
              <wp:anchor distT="0" distB="0" distL="114300" distR="114300" simplePos="0" relativeHeight="251658256" behindDoc="0" locked="0" layoutInCell="1" allowOverlap="1" wp14:anchorId="1BE67B82" wp14:editId="6C7B12FD">
                <wp:simplePos x="0" y="0"/>
                <wp:positionH relativeFrom="column">
                  <wp:posOffset>-375285</wp:posOffset>
                </wp:positionH>
                <wp:positionV relativeFrom="paragraph">
                  <wp:posOffset>4150360</wp:posOffset>
                </wp:positionV>
                <wp:extent cx="711200" cy="292100"/>
                <wp:effectExtent l="0" t="0" r="12700" b="12700"/>
                <wp:wrapTopAndBottom/>
                <wp:docPr id="17280757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92100"/>
                        </a:xfrm>
                        <a:prstGeom prst="rect">
                          <a:avLst/>
                        </a:prstGeom>
                        <a:solidFill>
                          <a:srgbClr val="FFFFFF"/>
                        </a:solidFill>
                        <a:ln w="9525">
                          <a:solidFill>
                            <a:srgbClr val="000000"/>
                          </a:solidFill>
                          <a:miter lim="800000"/>
                          <a:headEnd/>
                          <a:tailEnd/>
                        </a:ln>
                      </wps:spPr>
                      <wps:txbx>
                        <w:txbxContent>
                          <w:p w:rsidRPr="00EC394F" w:rsidR="003C3D71" w:rsidP="00EC394F" w:rsidRDefault="003C3D71" w14:paraId="725F0BA9" w14:textId="71E8B194">
                            <w:pPr>
                              <w:rPr>
                                <w:rFonts w:ascii="Arial" w:hAnsi="Arial"/>
                              </w:rPr>
                            </w:pPr>
                            <w:r>
                              <w:rPr>
                                <w:rFonts w:ascii="Arial" w:hAnsi="Arial"/>
                              </w:rPr>
                              <w:t>Display</w:t>
                            </w:r>
                          </w:p>
                        </w:txbxContent>
                      </wps:txbx>
                      <wps:bodyPr rot="0" vert="horz" wrap="square" lIns="91440" tIns="45720" rIns="91440" bIns="45720" anchor="t" anchorCtr="0">
                        <a:noAutofit/>
                      </wps:bodyPr>
                    </wps:wsp>
                  </a:graphicData>
                </a:graphic>
              </wp:anchor>
            </w:drawing>
          </mc:Choice>
          <mc:Fallback>
            <w:pict>
              <v:shape id="_x0000_s1033" style="position:absolute;left:0;text-align:left;margin-left:-29.55pt;margin-top:326.8pt;width:56pt;height:23pt;z-index:251658256;visibility:visible;mso-wrap-style:square;mso-wrap-distance-left:9pt;mso-wrap-distance-top:0;mso-wrap-distance-right:9pt;mso-wrap-distance-bottom:0;mso-position-horizontal:absolute;mso-position-horizontal-relative:text;mso-position-vertical:absolute;mso-position-vertical-relative:text;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" w14:anchorId="1BE67B82">
                <v:textbox>
                  <w:txbxContent>
                    <w:p w:rsidRPr="00EC394F" w:rsidR="003C3D71" w:rsidP="00EC394F" w:rsidRDefault="003C3D71" w14:paraId="725F0BA9" w14:textId="71E8B194">
                      <w:pPr>
                        <w:rPr>
                          <w:rFonts w:ascii="Arial" w:hAnsi="Arial"/>
                        </w:rPr>
                      </w:pPr>
                      <w:r>
                        <w:rPr>
                          <w:rFonts w:ascii="Arial" w:hAnsi="Arial"/>
                        </w:rPr>
                        <w:t>Display</w:t>
                      </w:r>
                    </w:p>
                  </w:txbxContent>
                </v:textbox>
                <w10:wrap type="topAndBottom"/>
              </v:shape>
            </w:pict>
          </mc:Fallback>
        </mc:AlternateContent>
      </w:r>
      <w:r>
        <w:rPr>
          <w:noProof/>
        </w:rPr>
        <mc:AlternateContent>
          <mc:Choice Requires="wps">
            <w:drawing>
              <wp:anchor distT="0" distB="0" distL="114300" distR="114300" simplePos="0" relativeHeight="251658255" behindDoc="0" locked="0" layoutInCell="1" allowOverlap="1" wp14:anchorId="1ABF3386" wp14:editId="13B3067D">
                <wp:simplePos x="0" y="0"/>
                <wp:positionH relativeFrom="margin">
                  <wp:posOffset>355600</wp:posOffset>
                </wp:positionH>
                <wp:positionV relativeFrom="paragraph">
                  <wp:posOffset>4309110</wp:posOffset>
                </wp:positionV>
                <wp:extent cx="2254250" cy="45085"/>
                <wp:effectExtent l="38100" t="38100" r="50800" b="126365"/>
                <wp:wrapTopAndBottom/>
                <wp:docPr id="1002795036" name="Conector de Seta Reta 30"/>
                <wp:cNvGraphicFramePr/>
                <a:graphic xmlns:a="http://schemas.openxmlformats.org/drawingml/2006/main">
                  <a:graphicData uri="http://schemas.microsoft.com/office/word/2010/wordprocessingShape">
                    <wps:wsp>
                      <wps:cNvCnPr/>
                      <wps:spPr>
                        <a:xfrm flipH="1">
                          <a:off x="0" y="0"/>
                          <a:ext cx="2254250"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 id="Conector de Seta Reta 30" style="position:absolute;margin-left:28pt;margin-top:339.3pt;width:177.5pt;height:3.55pt;flip:x;z-index:251724288;visibility:visible;mso-wrap-style:square;mso-wrap-distance-left:9pt;mso-wrap-distance-top:0;mso-wrap-distance-right:9pt;mso-wrap-distance-bottom:0;mso-position-horizontal:absolute;mso-position-horizontal-relative:margin;mso-position-vertical:absolute;mso-position-vertical-relative:text" o:spid="_x0000_s1026" strokecolor="black [3200]"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" w14:anchorId="0F6CC0CB">
                <v:stroke endarrow="block"/>
                <v:shadow on="t" color="black" opacity="24903f" offset="0,.55556mm" origin=",.5"/>
                <w10:wrap type="topAndBottom" anchorx="margin"/>
              </v:shape>
            </w:pict>
          </mc:Fallback>
        </mc:AlternateContent>
      </w:r>
      <w:r>
        <w:rPr>
          <w:noProof/>
        </w:rPr>
        <mc:AlternateContent>
          <mc:Choice Requires="wps">
            <w:drawing>
              <wp:anchor distT="0" distB="0" distL="114300" distR="114300" simplePos="0" relativeHeight="251658265" behindDoc="0" locked="0" layoutInCell="1" allowOverlap="1" wp14:anchorId="059C3B8E" wp14:editId="3D0CFCE0">
                <wp:simplePos x="0" y="0"/>
                <wp:positionH relativeFrom="column">
                  <wp:posOffset>5161915</wp:posOffset>
                </wp:positionH>
                <wp:positionV relativeFrom="paragraph">
                  <wp:posOffset>3851910</wp:posOffset>
                </wp:positionV>
                <wp:extent cx="736600" cy="514350"/>
                <wp:effectExtent l="0" t="0" r="25400" b="19050"/>
                <wp:wrapTopAndBottom/>
                <wp:docPr id="6388116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514350"/>
                        </a:xfrm>
                        <a:prstGeom prst="rect">
                          <a:avLst/>
                        </a:prstGeom>
                        <a:solidFill>
                          <a:srgbClr val="FFFFFF"/>
                        </a:solidFill>
                        <a:ln w="9525">
                          <a:solidFill>
                            <a:srgbClr val="000000"/>
                          </a:solidFill>
                          <a:miter lim="800000"/>
                          <a:headEnd/>
                          <a:tailEnd/>
                        </a:ln>
                      </wps:spPr>
                      <wps:txbx>
                        <w:txbxContent>
                          <w:p w:rsidR="003C3D71" w:rsidP="00EC394F" w:rsidRDefault="003C3D71" w14:paraId="6859CEC3" w14:textId="61ED7B23">
                            <w:pPr>
                              <w:rPr>
                                <w:rFonts w:ascii="Arial" w:hAnsi="Arial"/>
                              </w:rPr>
                            </w:pPr>
                            <w:r>
                              <w:rPr>
                                <w:rFonts w:ascii="Arial" w:hAnsi="Arial"/>
                              </w:rPr>
                              <w:t>Módulo</w:t>
                            </w:r>
                            <w:r>
                              <w:rPr>
                                <w:rFonts w:ascii="Arial" w:hAnsi="Arial"/>
                              </w:rPr>
                              <w:br/>
                              <w:t>I2C</w:t>
                            </w:r>
                          </w:p>
                          <w:p w:rsidR="003C3D71" w:rsidP="00EC394F" w:rsidRDefault="003C3D71" w14:paraId="62726B03" w14:textId="77777777">
                            <w:pPr>
                              <w:rPr>
                                <w:rFonts w:ascii="Arial" w:hAnsi="Arial"/>
                              </w:rPr>
                            </w:pPr>
                          </w:p>
                          <w:p w:rsidRPr="00EC394F" w:rsidR="003C3D71" w:rsidP="00EC394F" w:rsidRDefault="003C3D71" w14:paraId="6909F721" w14:textId="3E5A9B22">
                            <w:pPr>
                              <w:rPr>
                                <w:rFonts w:ascii="Arial" w:hAnsi="Arial"/>
                              </w:rPr>
                            </w:pPr>
                            <w:r>
                              <w:rPr>
                                <w:rFonts w:ascii="Arial" w:hAnsi="Arial"/>
                              </w:rPr>
                              <w:br/>
                            </w:r>
                          </w:p>
                        </w:txbxContent>
                      </wps:txbx>
                      <wps:bodyPr rot="0" vert="horz" wrap="square" lIns="91440" tIns="45720" rIns="91440" bIns="45720" anchor="t" anchorCtr="0">
                        <a:noAutofit/>
                      </wps:bodyPr>
                    </wps:wsp>
                  </a:graphicData>
                </a:graphic>
              </wp:anchor>
            </w:drawing>
          </mc:Choice>
          <mc:Fallback>
            <w:pict>
              <v:shape id="_x0000_s1034" style="position:absolute;left:0;text-align:left;margin-left:406.45pt;margin-top:303.3pt;width:58pt;height:40.5pt;z-index:251658265;visibility:visible;mso-wrap-style:square;mso-wrap-distance-left:9pt;mso-wrap-distance-top:0;mso-wrap-distance-right:9pt;mso-wrap-distance-bottom:0;mso-position-horizontal:absolute;mso-position-horizontal-relative:text;mso-position-vertical:absolute;mso-position-vertical-relative:text;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" w14:anchorId="059C3B8E">
                <v:textbox>
                  <w:txbxContent>
                    <w:p w:rsidR="003C3D71" w:rsidP="00EC394F" w:rsidRDefault="003C3D71" w14:paraId="6859CEC3" w14:textId="61ED7B23">
                      <w:pPr>
                        <w:rPr>
                          <w:rFonts w:ascii="Arial" w:hAnsi="Arial"/>
                        </w:rPr>
                      </w:pPr>
                      <w:r>
                        <w:rPr>
                          <w:rFonts w:ascii="Arial" w:hAnsi="Arial"/>
                        </w:rPr>
                        <w:t>Módulo</w:t>
                      </w:r>
                      <w:r>
                        <w:rPr>
                          <w:rFonts w:ascii="Arial" w:hAnsi="Arial"/>
                        </w:rPr>
                        <w:br/>
                        <w:t>I2C</w:t>
                      </w:r>
                    </w:p>
                    <w:p w:rsidR="003C3D71" w:rsidP="00EC394F" w:rsidRDefault="003C3D71" w14:paraId="62726B03" w14:textId="77777777">
                      <w:pPr>
                        <w:rPr>
                          <w:rFonts w:ascii="Arial" w:hAnsi="Arial"/>
                        </w:rPr>
                      </w:pPr>
                    </w:p>
                    <w:p w:rsidRPr="00EC394F" w:rsidR="003C3D71" w:rsidP="00EC394F" w:rsidRDefault="003C3D71" w14:paraId="6909F721" w14:textId="3E5A9B22">
                      <w:pPr>
                        <w:rPr>
                          <w:rFonts w:ascii="Arial" w:hAnsi="Arial"/>
                        </w:rPr>
                      </w:pPr>
                      <w:r>
                        <w:rPr>
                          <w:rFonts w:ascii="Arial" w:hAnsi="Arial"/>
                        </w:rPr>
                        <w:br/>
                      </w:r>
                    </w:p>
                  </w:txbxContent>
                </v:textbox>
                <w10:wrap type="topAndBottom"/>
              </v:shape>
            </w:pict>
          </mc:Fallback>
        </mc:AlternateContent>
      </w:r>
      <w:r>
        <w:rPr>
          <w:noProof/>
        </w:rPr>
        <mc:AlternateContent>
          <mc:Choice Requires="wps">
            <w:drawing>
              <wp:anchor distT="0" distB="0" distL="114300" distR="114300" simplePos="0" relativeHeight="251658264" behindDoc="0" locked="0" layoutInCell="1" allowOverlap="1" wp14:anchorId="6F6F52A1" wp14:editId="3B8E1D1F">
                <wp:simplePos x="0" y="0"/>
                <wp:positionH relativeFrom="column">
                  <wp:posOffset>3225165</wp:posOffset>
                </wp:positionH>
                <wp:positionV relativeFrom="paragraph">
                  <wp:posOffset>4220210</wp:posOffset>
                </wp:positionV>
                <wp:extent cx="1809750" cy="45085"/>
                <wp:effectExtent l="38100" t="38100" r="114300" b="126365"/>
                <wp:wrapTopAndBottom/>
                <wp:docPr id="1339382596" name="Conector de Seta Reta 29"/>
                <wp:cNvGraphicFramePr/>
                <a:graphic xmlns:a="http://schemas.openxmlformats.org/drawingml/2006/main">
                  <a:graphicData uri="http://schemas.microsoft.com/office/word/2010/wordprocessingShape">
                    <wps:wsp>
                      <wps:cNvCnPr/>
                      <wps:spPr>
                        <a:xfrm>
                          <a:off x="0" y="0"/>
                          <a:ext cx="1809750"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shape id="Conector de Seta Reta 29" style="position:absolute;margin-left:253.95pt;margin-top:332.3pt;width:142.5pt;height:3.5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" w14:anchorId="20D7DC30">
                <v:stroke endarrow="block"/>
                <v:shadow on="t" color="black" opacity="24903f" offset="0,.55556mm" origin=",.5"/>
                <w10:wrap type="topAndBottom"/>
              </v:shape>
            </w:pict>
          </mc:Fallback>
        </mc:AlternateContent>
      </w:r>
      <w:r>
        <w:rPr>
          <w:noProof/>
        </w:rPr>
        <mc:AlternateContent>
          <mc:Choice Requires="wps">
            <w:drawing>
              <wp:anchor distT="0" distB="0" distL="114300" distR="114300" simplePos="0" relativeHeight="251658254" behindDoc="0" locked="0" layoutInCell="1" allowOverlap="1" wp14:anchorId="30B4F1AC" wp14:editId="6A3D1527">
                <wp:simplePos x="0" y="0"/>
                <wp:positionH relativeFrom="column">
                  <wp:posOffset>5371465</wp:posOffset>
                </wp:positionH>
                <wp:positionV relativeFrom="paragraph">
                  <wp:posOffset>4556760</wp:posOffset>
                </wp:positionV>
                <wp:extent cx="742950" cy="292100"/>
                <wp:effectExtent l="0" t="0" r="19050" b="12700"/>
                <wp:wrapTopAndBottom/>
                <wp:docPr id="15875033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92100"/>
                        </a:xfrm>
                        <a:prstGeom prst="rect">
                          <a:avLst/>
                        </a:prstGeom>
                        <a:solidFill>
                          <a:srgbClr val="FFFFFF"/>
                        </a:solidFill>
                        <a:ln w="9525">
                          <a:solidFill>
                            <a:srgbClr val="000000"/>
                          </a:solidFill>
                          <a:miter lim="800000"/>
                          <a:headEnd/>
                          <a:tailEnd/>
                        </a:ln>
                      </wps:spPr>
                      <wps:txbx>
                        <w:txbxContent>
                          <w:p w:rsidRPr="00EC394F" w:rsidR="003C3D71" w:rsidP="00EC394F" w:rsidRDefault="003C3D71" w14:paraId="4AF99186" w14:textId="6F0D7D83">
                            <w:pPr>
                              <w:rPr>
                                <w:rFonts w:ascii="Arial" w:hAnsi="Arial"/>
                              </w:rPr>
                            </w:pPr>
                            <w:r>
                              <w:rPr>
                                <w:rFonts w:ascii="Arial" w:hAnsi="Arial"/>
                              </w:rPr>
                              <w:t>LEDs</w:t>
                            </w:r>
                          </w:p>
                        </w:txbxContent>
                      </wps:txbx>
                      <wps:bodyPr rot="0" vert="horz" wrap="square" lIns="91440" tIns="45720" rIns="91440" bIns="45720" anchor="t" anchorCtr="0">
                        <a:noAutofit/>
                      </wps:bodyPr>
                    </wps:wsp>
                  </a:graphicData>
                </a:graphic>
              </wp:anchor>
            </w:drawing>
          </mc:Choice>
          <mc:Fallback>
            <w:pict>
              <v:shape id="_x0000_s1035" style="position:absolute;left:0;text-align:left;margin-left:422.95pt;margin-top:358.8pt;width:58.5pt;height:23pt;z-index:251658254;visibility:visible;mso-wrap-style:square;mso-wrap-distance-left:9pt;mso-wrap-distance-top:0;mso-wrap-distance-right:9pt;mso-wrap-distance-bottom:0;mso-position-horizontal:absolute;mso-position-horizontal-relative:text;mso-position-vertical:absolute;mso-position-vertical-relative:text;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" w14:anchorId="30B4F1AC">
                <v:textbox>
                  <w:txbxContent>
                    <w:p w:rsidRPr="00EC394F" w:rsidR="003C3D71" w:rsidP="00EC394F" w:rsidRDefault="003C3D71" w14:paraId="4AF99186" w14:textId="6F0D7D83">
                      <w:pPr>
                        <w:rPr>
                          <w:rFonts w:ascii="Arial" w:hAnsi="Arial"/>
                        </w:rPr>
                      </w:pPr>
                      <w:r>
                        <w:rPr>
                          <w:rFonts w:ascii="Arial" w:hAnsi="Arial"/>
                        </w:rPr>
                        <w:t>LEDs</w:t>
                      </w:r>
                    </w:p>
                  </w:txbxContent>
                </v:textbox>
                <w10:wrap type="topAndBottom"/>
              </v:shape>
            </w:pict>
          </mc:Fallback>
        </mc:AlternateContent>
      </w:r>
      <w:r>
        <w:rPr>
          <w:noProof/>
        </w:rPr>
        <mc:AlternateContent>
          <mc:Choice Requires="wps">
            <w:drawing>
              <wp:anchor distT="0" distB="0" distL="114300" distR="114300" simplePos="0" relativeHeight="251658253" behindDoc="0" locked="0" layoutInCell="1" allowOverlap="1" wp14:anchorId="59E4BC51" wp14:editId="22E884B4">
                <wp:simplePos x="0" y="0"/>
                <wp:positionH relativeFrom="column">
                  <wp:posOffset>3733165</wp:posOffset>
                </wp:positionH>
                <wp:positionV relativeFrom="paragraph">
                  <wp:posOffset>4721225</wp:posOffset>
                </wp:positionV>
                <wp:extent cx="1619250" cy="45085"/>
                <wp:effectExtent l="38100" t="76200" r="95250" b="107315"/>
                <wp:wrapTopAndBottom/>
                <wp:docPr id="1541170546" name="Conector de Seta Reta 13"/>
                <wp:cNvGraphicFramePr/>
                <a:graphic xmlns:a="http://schemas.openxmlformats.org/drawingml/2006/main">
                  <a:graphicData uri="http://schemas.microsoft.com/office/word/2010/wordprocessingShape">
                    <wps:wsp>
                      <wps:cNvCnPr/>
                      <wps:spPr>
                        <a:xfrm flipV="1">
                          <a:off x="0" y="0"/>
                          <a:ext cx="1619250"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shape id="Conector de Seta Reta 13" style="position:absolute;margin-left:293.95pt;margin-top:371.75pt;width:127.5pt;height:3.55pt;flip:y;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" w14:anchorId="6DCBC97C">
                <v:stroke endarrow="block"/>
                <v:shadow on="t" color="black" opacity="24903f" offset="0,.55556mm" origin=",.5"/>
                <w10:wrap type="topAndBottom"/>
              </v:shape>
            </w:pict>
          </mc:Fallback>
        </mc:AlternateContent>
      </w:r>
      <w:r>
        <w:rPr>
          <w:noProof/>
        </w:rPr>
        <mc:AlternateContent>
          <mc:Choice Requires="wps">
            <w:drawing>
              <wp:anchor distT="0" distB="0" distL="114300" distR="114300" simplePos="0" relativeHeight="251658251" behindDoc="0" locked="0" layoutInCell="1" allowOverlap="1" wp14:anchorId="6118C4CB" wp14:editId="77CD7A2A">
                <wp:simplePos x="0" y="0"/>
                <wp:positionH relativeFrom="margin">
                  <wp:align>center</wp:align>
                </wp:positionH>
                <wp:positionV relativeFrom="paragraph">
                  <wp:posOffset>2848610</wp:posOffset>
                </wp:positionV>
                <wp:extent cx="3302000" cy="317500"/>
                <wp:effectExtent l="0" t="0" r="0" b="6350"/>
                <wp:wrapTopAndBottom/>
                <wp:docPr id="1043778966" name="Caixa de Texto 51"/>
                <wp:cNvGraphicFramePr/>
                <a:graphic xmlns:a="http://schemas.openxmlformats.org/drawingml/2006/main">
                  <a:graphicData uri="http://schemas.microsoft.com/office/word/2010/wordprocessingShape">
                    <wps:wsp>
                      <wps:cNvSpPr txBox="1"/>
                      <wps:spPr>
                        <a:xfrm>
                          <a:off x="0" y="0"/>
                          <a:ext cx="3302000" cy="317500"/>
                        </a:xfrm>
                        <a:prstGeom prst="rect">
                          <a:avLst/>
                        </a:prstGeom>
                        <a:solidFill>
                          <a:prstClr val="white"/>
                        </a:solidFill>
                        <a:ln>
                          <a:noFill/>
                        </a:ln>
                      </wps:spPr>
                      <wps:txbx>
                        <w:txbxContent>
                          <w:p w:rsidRPr="00C474DA" w:rsidR="003C3D71" w:rsidP="00C474DA" w:rsidRDefault="003C3D71" w14:paraId="37F3B6BA" w14:textId="30AED524">
                            <w:pPr>
                              <w:pStyle w:val="Caption"/>
                              <w:jc w:val="center"/>
                              <w:rPr>
                                <w:rFonts w:ascii="Arial" w:hAnsi="Arial" w:cs="Arial"/>
                                <w:color w:val="808080" w:themeColor="background1" w:themeShade="80"/>
                              </w:rPr>
                            </w:pPr>
                            <w:bookmarkStart w:name="_Toc57407215" w:id="114"/>
                            <w:r w:rsidRPr="00C474DA">
                              <w:rPr>
                                <w:rFonts w:ascii="Arial" w:hAnsi="Arial" w:cs="Arial"/>
                                <w:color w:val="808080" w:themeColor="background1" w:themeShade="80"/>
                              </w:rPr>
                              <w:t xml:space="preserve">Figura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Figura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33</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Protótipo Display e LEDs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51" style="position:absolute;left:0;text-align:left;margin-left:0;margin-top:224.3pt;width:260pt;height:25pt;z-index:25165825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" w14:anchorId="6118C4CB">
                <v:textbox inset="0,0,0,0">
                  <w:txbxContent>
                    <w:p w:rsidRPr="00C474DA" w:rsidR="003C3D71" w:rsidP="00C474DA" w:rsidRDefault="003C3D71" w14:paraId="37F3B6BA" w14:textId="30AED524">
                      <w:pPr>
                        <w:pStyle w:val="Caption"/>
                        <w:jc w:val="center"/>
                        <w:rPr>
                          <w:rFonts w:ascii="Arial" w:hAnsi="Arial" w:cs="Arial"/>
                          <w:color w:val="808080" w:themeColor="background1" w:themeShade="80"/>
                        </w:rPr>
                      </w:pPr>
                      <w:bookmarkStart w:name="_Toc57407215" w:id="115"/>
                      <w:r w:rsidRPr="00C474DA">
                        <w:rPr>
                          <w:rFonts w:ascii="Arial" w:hAnsi="Arial" w:cs="Arial"/>
                          <w:color w:val="808080" w:themeColor="background1" w:themeShade="80"/>
                        </w:rPr>
                        <w:t xml:space="preserve">Figura </w:t>
                      </w:r>
                      <w:r w:rsidRPr="00C474DA">
                        <w:rPr>
                          <w:rFonts w:ascii="Arial" w:hAnsi="Arial" w:cs="Arial"/>
                          <w:color w:val="808080" w:themeColor="background1" w:themeShade="80"/>
                        </w:rPr>
                        <w:fldChar w:fldCharType="begin"/>
                      </w:r>
                      <w:r w:rsidRPr="00C474DA">
                        <w:rPr>
                          <w:rFonts w:ascii="Arial" w:hAnsi="Arial" w:cs="Arial"/>
                          <w:color w:val="808080" w:themeColor="background1" w:themeShade="80"/>
                        </w:rPr>
                        <w:instrText xml:space="preserve"> SEQ Figura \* ARABIC </w:instrText>
                      </w:r>
                      <w:r w:rsidRPr="00C474DA">
                        <w:rPr>
                          <w:rFonts w:ascii="Arial" w:hAnsi="Arial" w:cs="Arial"/>
                          <w:color w:val="808080" w:themeColor="background1" w:themeShade="80"/>
                        </w:rPr>
                        <w:fldChar w:fldCharType="separate"/>
                      </w:r>
                      <w:r w:rsidR="005D087A">
                        <w:rPr>
                          <w:rFonts w:ascii="Arial" w:hAnsi="Arial" w:cs="Arial"/>
                          <w:noProof/>
                          <w:color w:val="808080" w:themeColor="background1" w:themeShade="80"/>
                        </w:rPr>
                        <w:t>33</w:t>
                      </w:r>
                      <w:r w:rsidRPr="00C474DA">
                        <w:rPr>
                          <w:rFonts w:ascii="Arial" w:hAnsi="Arial" w:cs="Arial"/>
                          <w:color w:val="808080" w:themeColor="background1" w:themeShade="80"/>
                        </w:rPr>
                        <w:fldChar w:fldCharType="end"/>
                      </w:r>
                      <w:r w:rsidRPr="00C474DA">
                        <w:rPr>
                          <w:rFonts w:ascii="Arial" w:hAnsi="Arial" w:cs="Arial"/>
                          <w:color w:val="808080" w:themeColor="background1" w:themeShade="80"/>
                        </w:rPr>
                        <w:t>: Protótipo Display e LEDs</w:t>
                      </w:r>
                      <w:bookmarkEnd w:id="115"/>
                    </w:p>
                  </w:txbxContent>
                </v:textbox>
                <w10:wrap type="topAndBottom" anchorx="margin"/>
              </v:shape>
            </w:pict>
          </mc:Fallback>
        </mc:AlternateContent>
      </w:r>
      <w:r>
        <w:rPr>
          <w:noProof/>
        </w:rPr>
        <mc:AlternateContent>
          <mc:Choice Requires="wps">
            <w:drawing>
              <wp:anchor distT="0" distB="0" distL="114300" distR="114300" simplePos="0" relativeHeight="251658252" behindDoc="0" locked="0" layoutInCell="1" allowOverlap="1" wp14:anchorId="04DD34DC" wp14:editId="20D4972B">
                <wp:simplePos x="0" y="0"/>
                <wp:positionH relativeFrom="column">
                  <wp:posOffset>1155065</wp:posOffset>
                </wp:positionH>
                <wp:positionV relativeFrom="paragraph">
                  <wp:posOffset>5236210</wp:posOffset>
                </wp:positionV>
                <wp:extent cx="3302000" cy="635"/>
                <wp:effectExtent l="0" t="0" r="0" b="3810"/>
                <wp:wrapTopAndBottom/>
                <wp:docPr id="1992072430" name="Caixa de Texto 52"/>
                <wp:cNvGraphicFramePr/>
                <a:graphic xmlns:a="http://schemas.openxmlformats.org/drawingml/2006/main">
                  <a:graphicData uri="http://schemas.microsoft.com/office/word/2010/wordprocessingShape">
                    <wps:wsp>
                      <wps:cNvSpPr txBox="1"/>
                      <wps:spPr>
                        <a:xfrm>
                          <a:off x="0" y="0"/>
                          <a:ext cx="3302000" cy="635"/>
                        </a:xfrm>
                        <a:prstGeom prst="rect">
                          <a:avLst/>
                        </a:prstGeom>
                        <a:solidFill>
                          <a:prstClr val="white"/>
                        </a:solidFill>
                        <a:ln>
                          <a:noFill/>
                        </a:ln>
                      </wps:spPr>
                      <wps:txbx>
                        <w:txbxContent>
                          <w:p w:rsidRPr="00C474DA" w:rsidR="003C3D71" w:rsidP="00C474DA" w:rsidRDefault="003C3D71" w14:paraId="7B29C533" w14:textId="242F59A3">
                            <w:pPr>
                              <w:pStyle w:val="Caption"/>
                              <w:jc w:val="center"/>
                              <w:rPr>
                                <w:rFonts w:ascii="Arial" w:hAnsi="Arial" w:cs="Arial"/>
                                <w:color w:val="808080" w:themeColor="background1" w:themeShade="80"/>
                              </w:rPr>
                            </w:pPr>
                            <w:r w:rsidRPr="00C474DA">
                              <w:rPr>
                                <w:rFonts w:ascii="Arial" w:hAnsi="Arial" w:cs="Arial"/>
                                <w:color w:val="808080" w:themeColor="background1" w:themeShade="80"/>
                              </w:rPr>
                              <w:t>Fonte: Autoria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52" style="position:absolute;left:0;text-align:left;margin-left:90.95pt;margin-top:412.3pt;width:260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" w14:anchorId="04DD34DC">
                <v:textbox style="mso-fit-shape-to-text:t" inset="0,0,0,0">
                  <w:txbxContent>
                    <w:p w:rsidRPr="00C474DA" w:rsidR="003C3D71" w:rsidP="00C474DA" w:rsidRDefault="003C3D71" w14:paraId="7B29C533" w14:textId="242F59A3">
                      <w:pPr>
                        <w:pStyle w:val="Caption"/>
                        <w:jc w:val="center"/>
                        <w:rPr>
                          <w:rFonts w:ascii="Arial" w:hAnsi="Arial" w:cs="Arial"/>
                          <w:color w:val="808080" w:themeColor="background1" w:themeShade="80"/>
                        </w:rPr>
                      </w:pPr>
                      <w:r w:rsidRPr="00C474DA">
                        <w:rPr>
                          <w:rFonts w:ascii="Arial" w:hAnsi="Arial" w:cs="Arial"/>
                          <w:color w:val="808080" w:themeColor="background1" w:themeShade="80"/>
                        </w:rPr>
                        <w:t>Fonte: Autoria própria.</w:t>
                      </w:r>
                    </w:p>
                  </w:txbxContent>
                </v:textbox>
                <w10:wrap type="topAndBottom"/>
              </v:shape>
            </w:pict>
          </mc:Fallback>
        </mc:AlternateContent>
      </w:r>
      <w:r>
        <w:rPr>
          <w:noProof/>
        </w:rPr>
        <w:drawing>
          <wp:anchor distT="0" distB="0" distL="114300" distR="114300" simplePos="0" relativeHeight="251658250" behindDoc="0" locked="0" layoutInCell="1" allowOverlap="1" wp14:anchorId="124EFBB7" wp14:editId="2C8E7619">
            <wp:simplePos x="0" y="0"/>
            <wp:positionH relativeFrom="column">
              <wp:posOffset>761365</wp:posOffset>
            </wp:positionH>
            <wp:positionV relativeFrom="paragraph">
              <wp:posOffset>3255010</wp:posOffset>
            </wp:positionV>
            <wp:extent cx="4301490" cy="1981200"/>
            <wp:effectExtent l="0" t="0" r="3810" b="0"/>
            <wp:wrapTopAndBottom/>
            <wp:docPr id="124687368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87">
                      <a:extLst>
                        <a:ext uri="{28A0092B-C50C-407E-A947-70E740481C1C}">
                          <a14:useLocalDpi xmlns:a14="http://schemas.microsoft.com/office/drawing/2010/main" val="0"/>
                        </a:ext>
                      </a:extLst>
                    </a:blip>
                    <a:stretch>
                      <a:fillRect/>
                    </a:stretch>
                  </pic:blipFill>
                  <pic:spPr bwMode="auto">
                    <a:xfrm>
                      <a:off x="0" y="0"/>
                      <a:ext cx="430149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7398E423">
        <w:rPr/>
        <w:t/>
      </w:r>
      <w:r w:rsidR="32D177DB">
        <w:rPr/>
        <w:t/>
      </w:r>
    </w:p>
    <w:p w:rsidRPr="00F8447E" w:rsidR="4EB22FC6" w:rsidP="00F8447E" w:rsidRDefault="4EB22FC6" w14:paraId="535D1F12" w14:textId="738C60DB">
      <w:pPr>
        <w:spacing w:line="360" w:lineRule="auto"/>
        <w:jc w:val="both"/>
        <w:rPr>
          <w:rFonts w:ascii="Arial" w:hAnsi="Arial"/>
          <w:b/>
          <w:bCs/>
        </w:rPr>
      </w:pPr>
    </w:p>
    <w:p w:rsidR="77BC70AC" w:rsidP="4EB22FC6" w:rsidRDefault="00593EE0" w14:paraId="6F12ED64" w14:textId="78ECAEC1">
      <w:pPr>
        <w:pStyle w:val="Caption"/>
        <w:jc w:val="center"/>
      </w:pPr>
      <w:r>
        <w:rPr>
          <w:noProof/>
        </w:rPr>
        <w:drawing>
          <wp:anchor distT="0" distB="0" distL="114300" distR="114300" simplePos="0" relativeHeight="251658260" behindDoc="0" locked="0" layoutInCell="1" allowOverlap="1" wp14:anchorId="64E1B9E4" wp14:editId="673A86FF">
            <wp:simplePos x="0" y="0"/>
            <wp:positionH relativeFrom="page">
              <wp:posOffset>2159000</wp:posOffset>
            </wp:positionH>
            <wp:positionV relativeFrom="paragraph">
              <wp:posOffset>511810</wp:posOffset>
            </wp:positionV>
            <wp:extent cx="3276600" cy="1508760"/>
            <wp:effectExtent l="0" t="0" r="0" b="0"/>
            <wp:wrapTopAndBottom/>
            <wp:docPr id="343079187"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27660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447E">
        <w:rPr>
          <w:noProof/>
        </w:rPr>
        <mc:AlternateContent>
          <mc:Choice Requires="wps">
            <w:drawing>
              <wp:anchor distT="0" distB="0" distL="114300" distR="114300" simplePos="0" relativeHeight="251658262" behindDoc="0" locked="0" layoutInCell="1" allowOverlap="1" wp14:anchorId="49E65A6F" wp14:editId="17970183">
                <wp:simplePos x="0" y="0"/>
                <wp:positionH relativeFrom="margin">
                  <wp:posOffset>4858385</wp:posOffset>
                </wp:positionH>
                <wp:positionV relativeFrom="paragraph">
                  <wp:posOffset>908050</wp:posOffset>
                </wp:positionV>
                <wp:extent cx="1016000" cy="584200"/>
                <wp:effectExtent l="0" t="0" r="12700" b="25400"/>
                <wp:wrapTopAndBottom/>
                <wp:docPr id="610813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584200"/>
                        </a:xfrm>
                        <a:prstGeom prst="rect">
                          <a:avLst/>
                        </a:prstGeom>
                        <a:solidFill>
                          <a:srgbClr val="FFFFFF"/>
                        </a:solidFill>
                        <a:ln w="9525">
                          <a:solidFill>
                            <a:srgbClr val="000000"/>
                          </a:solidFill>
                          <a:miter lim="800000"/>
                          <a:headEnd/>
                          <a:tailEnd/>
                        </a:ln>
                      </wps:spPr>
                      <wps:txbx>
                        <w:txbxContent>
                          <w:p w:rsidRPr="00EC394F" w:rsidR="003C3D71" w:rsidP="009F16EA" w:rsidRDefault="003C3D71" w14:paraId="5AF86962" w14:textId="4252E05B">
                            <w:pPr>
                              <w:rPr>
                                <w:rFonts w:ascii="Arial" w:hAnsi="Arial"/>
                              </w:rPr>
                            </w:pPr>
                            <w:r>
                              <w:rPr>
                                <w:rFonts w:ascii="Arial" w:hAnsi="Arial"/>
                              </w:rPr>
                              <w:t>Sensor de temperatura</w:t>
                            </w:r>
                          </w:p>
                        </w:txbxContent>
                      </wps:txbx>
                      <wps:bodyPr rot="0" vert="horz" wrap="square" lIns="91440" tIns="45720" rIns="91440" bIns="45720" anchor="t" anchorCtr="0">
                        <a:noAutofit/>
                      </wps:bodyPr>
                    </wps:wsp>
                  </a:graphicData>
                </a:graphic>
              </wp:anchor>
            </w:drawing>
          </mc:Choice>
          <mc:Fallback>
            <w:pict>
              <v:shape id="_x0000_s1038" style="position:absolute;left:0;text-align:left;margin-left:382.55pt;margin-top:71.5pt;width:80pt;height:46pt;z-index:251658262;visibility:visible;mso-wrap-style:square;mso-wrap-distance-left:9pt;mso-wrap-distance-top:0;mso-wrap-distance-right:9pt;mso-wrap-distance-bottom:0;mso-position-horizontal:absolute;mso-position-horizontal-relative:margin;mso-position-vertical:absolute;mso-position-vertical-relative:text;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" w14:anchorId="49E65A6F">
                <v:textbox>
                  <w:txbxContent>
                    <w:p w:rsidRPr="00EC394F" w:rsidR="003C3D71" w:rsidP="009F16EA" w:rsidRDefault="003C3D71" w14:paraId="5AF86962" w14:textId="4252E05B">
                      <w:pPr>
                        <w:rPr>
                          <w:rFonts w:ascii="Arial" w:hAnsi="Arial"/>
                        </w:rPr>
                      </w:pPr>
                      <w:r>
                        <w:rPr>
                          <w:rFonts w:ascii="Arial" w:hAnsi="Arial"/>
                        </w:rPr>
                        <w:t>Sensor de temperatura</w:t>
                      </w:r>
                    </w:p>
                  </w:txbxContent>
                </v:textbox>
                <w10:wrap type="topAndBottom" anchorx="margin"/>
              </v:shape>
            </w:pict>
          </mc:Fallback>
        </mc:AlternateContent>
      </w:r>
      <w:r w:rsidR="00F8447E">
        <w:rPr>
          <w:noProof/>
        </w:rPr>
        <mc:AlternateContent>
          <mc:Choice Requires="wps">
            <w:drawing>
              <wp:anchor distT="0" distB="0" distL="114300" distR="114300" simplePos="0" relativeHeight="251658263" behindDoc="0" locked="0" layoutInCell="1" allowOverlap="1" wp14:anchorId="10AB1C81" wp14:editId="0ADDEFBD">
                <wp:simplePos x="0" y="0"/>
                <wp:positionH relativeFrom="column">
                  <wp:posOffset>2456815</wp:posOffset>
                </wp:positionH>
                <wp:positionV relativeFrom="paragraph">
                  <wp:posOffset>1228725</wp:posOffset>
                </wp:positionV>
                <wp:extent cx="2190750" cy="45085"/>
                <wp:effectExtent l="38100" t="76200" r="95250" b="107315"/>
                <wp:wrapTopAndBottom/>
                <wp:docPr id="1281493237" name="Conector de Seta Reta 36"/>
                <wp:cNvGraphicFramePr/>
                <a:graphic xmlns:a="http://schemas.openxmlformats.org/drawingml/2006/main">
                  <a:graphicData uri="http://schemas.microsoft.com/office/word/2010/wordprocessingShape">
                    <wps:wsp>
                      <wps:cNvCnPr/>
                      <wps:spPr>
                        <a:xfrm flipV="1">
                          <a:off x="0" y="0"/>
                          <a:ext cx="2190750"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Conector de Seta Reta 36" style="position:absolute;margin-left:193.45pt;margin-top:96.75pt;width:172.5pt;height:3.55pt;flip: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" w14:anchorId="22E5D94C">
                <v:stroke endarrow="block"/>
                <v:shadow on="t" color="black" opacity="24903f" offset="0,.55556mm" origin=",.5"/>
                <w10:wrap type="topAndBottom"/>
              </v:shape>
            </w:pict>
          </mc:Fallback>
        </mc:AlternateContent>
      </w:r>
      <w:r w:rsidR="00F8447E">
        <w:rPr>
          <w:noProof/>
        </w:rPr>
        <mc:AlternateContent>
          <mc:Choice Requires="wps">
            <w:drawing>
              <wp:anchor distT="0" distB="0" distL="114300" distR="114300" simplePos="0" relativeHeight="251658259" behindDoc="0" locked="0" layoutInCell="1" allowOverlap="1" wp14:anchorId="49BE78A6" wp14:editId="29256059">
                <wp:simplePos x="0" y="0"/>
                <wp:positionH relativeFrom="column">
                  <wp:posOffset>-324485</wp:posOffset>
                </wp:positionH>
                <wp:positionV relativeFrom="paragraph">
                  <wp:posOffset>934720</wp:posOffset>
                </wp:positionV>
                <wp:extent cx="1085850" cy="501650"/>
                <wp:effectExtent l="0" t="0" r="19050" b="12700"/>
                <wp:wrapTopAndBottom/>
                <wp:docPr id="18259864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501650"/>
                        </a:xfrm>
                        <a:prstGeom prst="rect">
                          <a:avLst/>
                        </a:prstGeom>
                        <a:solidFill>
                          <a:srgbClr val="FFFFFF"/>
                        </a:solidFill>
                        <a:ln w="9525">
                          <a:solidFill>
                            <a:srgbClr val="000000"/>
                          </a:solidFill>
                          <a:miter lim="800000"/>
                          <a:headEnd/>
                          <a:tailEnd/>
                        </a:ln>
                      </wps:spPr>
                      <wps:txbx>
                        <w:txbxContent>
                          <w:p w:rsidR="003C3D71" w:rsidP="009F16EA" w:rsidRDefault="003C3D71" w14:paraId="37560518" w14:textId="4DF11DA2">
                            <w:pPr>
                              <w:rPr>
                                <w:rFonts w:ascii="Arial" w:hAnsi="Arial"/>
                              </w:rPr>
                            </w:pPr>
                            <w:r>
                              <w:rPr>
                                <w:rFonts w:ascii="Arial" w:hAnsi="Arial"/>
                              </w:rPr>
                              <w:t>Sensor De Proximidade</w:t>
                            </w:r>
                          </w:p>
                          <w:p w:rsidRPr="00EC394F" w:rsidR="003C3D71" w:rsidP="009F16EA" w:rsidRDefault="003C3D71" w14:paraId="00CD244C" w14:textId="77777777">
                            <w:pPr>
                              <w:rPr>
                                <w:rFonts w:ascii="Arial" w:hAnsi="Arial"/>
                              </w:rPr>
                            </w:pPr>
                            <w:r>
                              <w:rPr>
                                <w:rFonts w:ascii="Arial" w:hAnsi="Arial"/>
                              </w:rPr>
                              <w:br/>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39" style="position:absolute;left:0;text-align:left;margin-left:-25.55pt;margin-top:73.6pt;width:85.5pt;height:39.5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" w14:anchorId="49BE78A6">
                <v:textbox>
                  <w:txbxContent>
                    <w:p w:rsidR="003C3D71" w:rsidP="009F16EA" w:rsidRDefault="003C3D71" w14:paraId="37560518" w14:textId="4DF11DA2">
                      <w:pPr>
                        <w:rPr>
                          <w:rFonts w:ascii="Arial" w:hAnsi="Arial"/>
                        </w:rPr>
                      </w:pPr>
                      <w:r>
                        <w:rPr>
                          <w:rFonts w:ascii="Arial" w:hAnsi="Arial"/>
                        </w:rPr>
                        <w:t>Sensor De Proximidade</w:t>
                      </w:r>
                    </w:p>
                    <w:p w:rsidRPr="00EC394F" w:rsidR="003C3D71" w:rsidP="009F16EA" w:rsidRDefault="003C3D71" w14:paraId="00CD244C" w14:textId="77777777">
                      <w:pPr>
                        <w:rPr>
                          <w:rFonts w:ascii="Arial" w:hAnsi="Arial"/>
                        </w:rPr>
                      </w:pPr>
                      <w:r>
                        <w:rPr>
                          <w:rFonts w:ascii="Arial" w:hAnsi="Arial"/>
                        </w:rPr>
                        <w:br/>
                      </w:r>
                    </w:p>
                  </w:txbxContent>
                </v:textbox>
                <w10:wrap type="topAndBottom"/>
              </v:shape>
            </w:pict>
          </mc:Fallback>
        </mc:AlternateContent>
      </w:r>
      <w:r w:rsidR="00F8447E">
        <w:rPr>
          <w:noProof/>
        </w:rPr>
        <mc:AlternateContent>
          <mc:Choice Requires="wps">
            <w:drawing>
              <wp:anchor distT="0" distB="0" distL="114300" distR="114300" simplePos="0" relativeHeight="251658261" behindDoc="0" locked="0" layoutInCell="1" allowOverlap="1" wp14:anchorId="13D3586B" wp14:editId="70D18833">
                <wp:simplePos x="0" y="0"/>
                <wp:positionH relativeFrom="column">
                  <wp:posOffset>793115</wp:posOffset>
                </wp:positionH>
                <wp:positionV relativeFrom="paragraph">
                  <wp:posOffset>1068070</wp:posOffset>
                </wp:positionV>
                <wp:extent cx="1365250" cy="57785"/>
                <wp:effectExtent l="57150" t="38100" r="63500" b="132715"/>
                <wp:wrapTopAndBottom/>
                <wp:docPr id="1038987261" name="Conector de Seta Reta 33"/>
                <wp:cNvGraphicFramePr/>
                <a:graphic xmlns:a="http://schemas.openxmlformats.org/drawingml/2006/main">
                  <a:graphicData uri="http://schemas.microsoft.com/office/word/2010/wordprocessingShape">
                    <wps:wsp>
                      <wps:cNvCnPr/>
                      <wps:spPr>
                        <a:xfrm flipH="1">
                          <a:off x="0" y="0"/>
                          <a:ext cx="1365250" cy="577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 id="Conector de Seta Reta 33" style="position:absolute;margin-left:62.45pt;margin-top:84.1pt;width:107.5pt;height:4.55pt;flip:x;z-index:25173043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" w14:anchorId="68A4166F">
                <v:stroke endarrow="block"/>
                <v:shadow on="t" color="black" opacity="24903f" offset="0,.55556mm" origin=",.5"/>
                <w10:wrap type="topAndBottom"/>
              </v:shape>
            </w:pict>
          </mc:Fallback>
        </mc:AlternateContent>
      </w:r>
      <w:r w:rsidR="77BC70AC">
        <w:rPr>
          <w:noProof/>
        </w:rPr>
        <mc:AlternateContent>
          <mc:Choice Requires="wps">
            <w:drawing>
              <wp:inline distT="0" distB="0" distL="114300" distR="114300" wp14:anchorId="796B4746" wp14:editId="6A51A825">
                <wp:extent cx="3327400" cy="457200"/>
                <wp:effectExtent l="0" t="0" r="6350" b="0"/>
                <wp:docPr id="770179249" name="Caixa de Texto 53"/>
                <wp:cNvGraphicFramePr/>
                <a:graphic xmlns:a="http://schemas.openxmlformats.org/drawingml/2006/main">
                  <a:graphicData uri="http://schemas.microsoft.com/office/word/2010/wordprocessingShape">
                    <wps:wsp>
                      <wps:cNvSpPr txBox="1"/>
                      <wps:spPr>
                        <a:xfrm>
                          <a:off x="0" y="0"/>
                          <a:ext cx="3327400" cy="457200"/>
                        </a:xfrm>
                        <a:prstGeom prst="rect">
                          <a:avLst/>
                        </a:prstGeom>
                        <a:solidFill>
                          <a:prstClr val="white"/>
                        </a:solidFill>
                        <a:ln>
                          <a:noFill/>
                        </a:ln>
                      </wps:spPr>
                      <wps:txbx>
                        <w:txbxContent>
                          <w:p w:rsidRPr="00E37E36" w:rsidR="003C3D71" w:rsidP="00E37E36" w:rsidRDefault="003C3D71" w14:paraId="7B9EC04C" w14:textId="5DCF5E1A">
                            <w:pPr>
                              <w:pStyle w:val="Caption"/>
                              <w:jc w:val="center"/>
                              <w:rPr>
                                <w:rFonts w:ascii="Arial" w:hAnsi="Arial" w:cs="Arial"/>
                                <w:color w:val="808080" w:themeColor="background1" w:themeShade="80"/>
                              </w:rPr>
                            </w:pPr>
                            <w:bookmarkStart w:name="_Toc57407216" w:id="116"/>
                            <w:r w:rsidRPr="00E37E36">
                              <w:rPr>
                                <w:rFonts w:ascii="Arial" w:hAnsi="Arial" w:cs="Arial"/>
                                <w:color w:val="808080" w:themeColor="background1" w:themeShade="80"/>
                              </w:rPr>
                              <w:t xml:space="preserve">Figura </w:t>
                            </w:r>
                            <w:r w:rsidRPr="00E37E36">
                              <w:rPr>
                                <w:rFonts w:ascii="Arial" w:hAnsi="Arial" w:cs="Arial"/>
                                <w:color w:val="808080" w:themeColor="background1" w:themeShade="80"/>
                              </w:rPr>
                              <w:fldChar w:fldCharType="begin"/>
                            </w:r>
                            <w:r w:rsidRPr="00E37E36">
                              <w:rPr>
                                <w:rFonts w:ascii="Arial" w:hAnsi="Arial" w:cs="Arial"/>
                                <w:color w:val="808080" w:themeColor="background1" w:themeShade="80"/>
                              </w:rPr>
                              <w:instrText xml:space="preserve"> SEQ Figura \* ARABIC </w:instrText>
                            </w:r>
                            <w:r w:rsidRPr="00E37E36">
                              <w:rPr>
                                <w:rFonts w:ascii="Arial" w:hAnsi="Arial" w:cs="Arial"/>
                                <w:color w:val="808080" w:themeColor="background1" w:themeShade="80"/>
                              </w:rPr>
                              <w:fldChar w:fldCharType="separate"/>
                            </w:r>
                            <w:r w:rsidR="005D087A">
                              <w:rPr>
                                <w:rFonts w:ascii="Arial" w:hAnsi="Arial" w:cs="Arial"/>
                                <w:noProof/>
                                <w:color w:val="808080" w:themeColor="background1" w:themeShade="80"/>
                              </w:rPr>
                              <w:t>34</w:t>
                            </w:r>
                            <w:r w:rsidRPr="00E37E36">
                              <w:rPr>
                                <w:rFonts w:ascii="Arial" w:hAnsi="Arial" w:cs="Arial"/>
                                <w:color w:val="808080" w:themeColor="background1" w:themeShade="80"/>
                              </w:rPr>
                              <w:fldChar w:fldCharType="end"/>
                            </w:r>
                            <w:r w:rsidRPr="00E37E36">
                              <w:rPr>
                                <w:rFonts w:ascii="Arial" w:hAnsi="Arial" w:cs="Arial"/>
                                <w:color w:val="808080" w:themeColor="background1" w:themeShade="80"/>
                              </w:rPr>
                              <w:t>: Protótipo Sensores.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Caixa de Texto 53" style="width:262pt;height:36pt;visibility:visible;mso-wrap-style:square;mso-left-percent:-10001;mso-top-percent:-10001;mso-position-horizontal:absolute;mso-position-horizontal-relative:char;mso-position-vertical:absolute;mso-position-vertical-relative:line;mso-left-percent:-10001;mso-top-percent:-10001;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" w14:anchorId="796B4746">
                <v:textbox inset="0,0,0,0">
                  <w:txbxContent>
                    <w:p w:rsidRPr="00E37E36" w:rsidR="003C3D71" w:rsidP="00E37E36" w:rsidRDefault="003C3D71" w14:paraId="7B9EC04C" w14:textId="5DCF5E1A">
                      <w:pPr>
                        <w:pStyle w:val="Caption"/>
                        <w:jc w:val="center"/>
                        <w:rPr>
                          <w:rFonts w:ascii="Arial" w:hAnsi="Arial" w:cs="Arial"/>
                          <w:color w:val="808080" w:themeColor="background1" w:themeShade="80"/>
                        </w:rPr>
                      </w:pPr>
                      <w:bookmarkStart w:name="_Toc57407216" w:id="117"/>
                      <w:r w:rsidRPr="00E37E36">
                        <w:rPr>
                          <w:rFonts w:ascii="Arial" w:hAnsi="Arial" w:cs="Arial"/>
                          <w:color w:val="808080" w:themeColor="background1" w:themeShade="80"/>
                        </w:rPr>
                        <w:t xml:space="preserve">Figura </w:t>
                      </w:r>
                      <w:r w:rsidRPr="00E37E36">
                        <w:rPr>
                          <w:rFonts w:ascii="Arial" w:hAnsi="Arial" w:cs="Arial"/>
                          <w:color w:val="808080" w:themeColor="background1" w:themeShade="80"/>
                        </w:rPr>
                        <w:fldChar w:fldCharType="begin"/>
                      </w:r>
                      <w:r w:rsidRPr="00E37E36">
                        <w:rPr>
                          <w:rFonts w:ascii="Arial" w:hAnsi="Arial" w:cs="Arial"/>
                          <w:color w:val="808080" w:themeColor="background1" w:themeShade="80"/>
                        </w:rPr>
                        <w:instrText xml:space="preserve"> SEQ Figura \* ARABIC </w:instrText>
                      </w:r>
                      <w:r w:rsidRPr="00E37E36">
                        <w:rPr>
                          <w:rFonts w:ascii="Arial" w:hAnsi="Arial" w:cs="Arial"/>
                          <w:color w:val="808080" w:themeColor="background1" w:themeShade="80"/>
                        </w:rPr>
                        <w:fldChar w:fldCharType="separate"/>
                      </w:r>
                      <w:r w:rsidR="005D087A">
                        <w:rPr>
                          <w:rFonts w:ascii="Arial" w:hAnsi="Arial" w:cs="Arial"/>
                          <w:noProof/>
                          <w:color w:val="808080" w:themeColor="background1" w:themeShade="80"/>
                        </w:rPr>
                        <w:t>34</w:t>
                      </w:r>
                      <w:r w:rsidRPr="00E37E36">
                        <w:rPr>
                          <w:rFonts w:ascii="Arial" w:hAnsi="Arial" w:cs="Arial"/>
                          <w:color w:val="808080" w:themeColor="background1" w:themeShade="80"/>
                        </w:rPr>
                        <w:fldChar w:fldCharType="end"/>
                      </w:r>
                      <w:r w:rsidRPr="00E37E36">
                        <w:rPr>
                          <w:rFonts w:ascii="Arial" w:hAnsi="Arial" w:cs="Arial"/>
                          <w:color w:val="808080" w:themeColor="background1" w:themeShade="80"/>
                        </w:rPr>
                        <w:t>: Protótipo Sensores.</w:t>
                      </w:r>
                      <w:bookmarkEnd w:id="117"/>
                    </w:p>
                  </w:txbxContent>
                </v:textbox>
                <w10:anchorlock/>
              </v:shape>
            </w:pict>
          </mc:Fallback>
        </mc:AlternateContent>
      </w:r>
      <w:r w:rsidR="77BC70AC">
        <w:rPr>
          <w:noProof/>
        </w:rPr>
        <mc:AlternateContent>
          <mc:Choice Requires="wps">
            <w:drawing>
              <wp:inline distT="0" distB="0" distL="114300" distR="114300" wp14:anchorId="4633CC09" wp14:editId="59AC82C9">
                <wp:extent cx="3327400" cy="635"/>
                <wp:effectExtent l="0" t="0" r="0" b="0"/>
                <wp:docPr id="1450101456" name="Caixa de Texto 54"/>
                <wp:cNvGraphicFramePr/>
                <a:graphic xmlns:a="http://schemas.openxmlformats.org/drawingml/2006/main">
                  <a:graphicData uri="http://schemas.microsoft.com/office/word/2010/wordprocessingShape">
                    <wps:wsp>
                      <wps:cNvSpPr txBox="1"/>
                      <wps:spPr>
                        <a:xfrm>
                          <a:off x="0" y="0"/>
                          <a:ext cx="3327400" cy="635"/>
                        </a:xfrm>
                        <a:prstGeom prst="rect">
                          <a:avLst/>
                        </a:prstGeom>
                        <a:solidFill>
                          <a:prstClr val="white"/>
                        </a:solidFill>
                        <a:ln>
                          <a:noFill/>
                        </a:ln>
                      </wps:spPr>
                      <wps:txbx>
                        <w:txbxContent>
                          <w:p w:rsidRPr="00E37E36" w:rsidR="003C3D71" w:rsidP="00E37E36" w:rsidRDefault="003C3D71" w14:paraId="3E9E4EB0" w14:textId="48C889E9">
                            <w:pPr>
                              <w:pStyle w:val="Caption"/>
                              <w:jc w:val="center"/>
                              <w:rPr>
                                <w:rFonts w:ascii="Arial" w:hAnsi="Arial" w:cs="Arial"/>
                                <w:color w:val="808080" w:themeColor="background1" w:themeShade="80"/>
                              </w:rPr>
                            </w:pPr>
                            <w:r w:rsidRPr="00E37E36">
                              <w:rPr>
                                <w:rFonts w:ascii="Arial" w:hAnsi="Arial" w:cs="Arial"/>
                                <w:color w:val="808080" w:themeColor="background1" w:themeShade="80"/>
                              </w:rPr>
                              <w:t>Fonte: Autoria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v:shape id="Caixa de Texto 54" style="width:262pt;height:.05pt;visibility:visible;mso-wrap-style:square;mso-left-percent:-10001;mso-top-percent:-10001;mso-position-horizontal:absolute;mso-position-horizontal-relative:char;mso-position-vertical:absolute;mso-position-vertical-relative:line;mso-left-percent:-10001;mso-top-percent:-10001;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" w14:anchorId="4633CC09">
                <v:textbox style="mso-fit-shape-to-text:t" inset="0,0,0,0">
                  <w:txbxContent>
                    <w:p w:rsidRPr="00E37E36" w:rsidR="003C3D71" w:rsidP="00E37E36" w:rsidRDefault="003C3D71" w14:paraId="3E9E4EB0" w14:textId="48C889E9">
                      <w:pPr>
                        <w:pStyle w:val="Caption"/>
                        <w:jc w:val="center"/>
                        <w:rPr>
                          <w:rFonts w:ascii="Arial" w:hAnsi="Arial" w:cs="Arial"/>
                          <w:color w:val="808080" w:themeColor="background1" w:themeShade="80"/>
                        </w:rPr>
                      </w:pPr>
                      <w:r w:rsidRPr="00E37E36">
                        <w:rPr>
                          <w:rFonts w:ascii="Arial" w:hAnsi="Arial" w:cs="Arial"/>
                          <w:color w:val="808080" w:themeColor="background1" w:themeShade="80"/>
                        </w:rPr>
                        <w:t>Fonte: Autoria própria.</w:t>
                      </w:r>
                    </w:p>
                  </w:txbxContent>
                </v:textbox>
                <w10:anchorlock/>
              </v:shape>
            </w:pict>
          </mc:Fallback>
        </mc:AlternateContent>
      </w:r>
    </w:p>
    <w:p w:rsidR="003C3D71" w:rsidP="00593EE0" w:rsidRDefault="77BC70AC" w14:paraId="3C80DC90" w14:textId="638FE742">
      <w:pPr>
        <w:spacing w:line="360" w:lineRule="auto"/>
        <w:ind w:left="1" w:firstLine="708"/>
        <w:jc w:val="both"/>
        <w:rPr>
          <w:rFonts w:ascii="Arial" w:hAnsi="Arial"/>
        </w:rPr>
      </w:pPr>
      <w:r w:rsidRPr="4EB22FC6">
        <w:rPr>
          <w:rFonts w:ascii="Arial" w:hAnsi="Arial"/>
        </w:rPr>
        <w:t>Foi desenvolvido um software em linguagem C para rodar no Arduino, ele é responsável por controlar o hardware, como calibrar a medição da temperatura adicionando 7.5 graus, passar a informação para o display, emitir sons e acender o LED de acordo com a situação: verde se a temperatura for menor que 37ºC, amarelo se for entre 37ºC e 38ºC, e vermelho 38ºC ou acima.</w:t>
      </w:r>
    </w:p>
    <w:p w:rsidR="77BC70AC" w:rsidRDefault="77BC70AC" w14:paraId="22E3083B" w14:textId="2E5F6CA9">
      <w:r>
        <w:rPr>
          <w:noProof/>
        </w:rPr>
        <w:drawing>
          <wp:inline distT="0" distB="0" distL="0" distR="0" wp14:anchorId="0E2D491D" wp14:editId="09FF01FA">
            <wp:extent cx="5776700" cy="4032250"/>
            <wp:effectExtent l="0" t="0" r="0" b="6350"/>
            <wp:docPr id="1408860926"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pic:nvPicPr>
                  <pic:blipFill>
                    <a:blip r:embed="rId89">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3638" t="13720" r="29555" b="3371"/>
                    <a:stretch>
                      <a:fillRect/>
                    </a:stretch>
                  </pic:blipFill>
                  <pic:spPr bwMode="auto">
                    <a:xfrm>
                      <a:off x="0" y="0"/>
                      <a:ext cx="5798301" cy="4047328"/>
                    </a:xfrm>
                    <a:prstGeom prst="rect">
                      <a:avLst/>
                    </a:prstGeom>
                    <a:ln>
                      <a:noFill/>
                    </a:ln>
                    <a:extLst>
                      <a:ext uri="{53640926-AAD7-44D8-BBD7-CCE9431645EC}">
                        <a14:shadowObscured xmlns:a14="http://schemas.microsoft.com/office/drawing/2010/main"/>
                      </a:ext>
                    </a:extLst>
                  </pic:spPr>
                </pic:pic>
              </a:graphicData>
            </a:graphic>
          </wp:inline>
        </w:drawing>
      </w:r>
    </w:p>
    <w:p w:rsidR="77BC70AC" w:rsidRDefault="77BC70AC" w14:paraId="3839C4C9" w14:textId="0DF0BB39">
      <w:r>
        <w:rPr>
          <w:noProof/>
        </w:rPr>
        <w:drawing>
          <wp:inline distT="0" distB="0" distL="0" distR="0" wp14:anchorId="6BE5DFDB" wp14:editId="1DCB3892">
            <wp:extent cx="5523424" cy="3324930"/>
            <wp:effectExtent l="0" t="0" r="0" b="0"/>
            <wp:docPr id="223998897"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pic:nvPicPr>
                  <pic:blipFill>
                    <a:blip r:embed="rId90">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4662" t="12348" r="16435" b="3763"/>
                    <a:stretch>
                      <a:fillRect/>
                    </a:stretch>
                  </pic:blipFill>
                  <pic:spPr bwMode="auto">
                    <a:xfrm>
                      <a:off x="0" y="0"/>
                      <a:ext cx="5523424" cy="3324930"/>
                    </a:xfrm>
                    <a:prstGeom prst="rect">
                      <a:avLst/>
                    </a:prstGeom>
                    <a:ln>
                      <a:noFill/>
                    </a:ln>
                    <a:extLst>
                      <a:ext uri="{53640926-AAD7-44D8-BBD7-CCE9431645EC}">
                        <a14:shadowObscured xmlns:a14="http://schemas.microsoft.com/office/drawing/2010/main"/>
                      </a:ext>
                    </a:extLst>
                  </pic:spPr>
                </pic:pic>
              </a:graphicData>
            </a:graphic>
          </wp:inline>
        </w:drawing>
      </w:r>
    </w:p>
    <w:p w:rsidR="77BC70AC" w:rsidRDefault="77BC70AC" w14:paraId="06364DA7" w14:textId="3E4AF97E">
      <w:r>
        <w:rPr>
          <w:noProof/>
        </w:rPr>
        <w:drawing>
          <wp:inline distT="0" distB="0" distL="0" distR="0" wp14:anchorId="3A766F0B" wp14:editId="027BACD9">
            <wp:extent cx="5008880" cy="4710996"/>
            <wp:effectExtent l="0" t="0" r="0" b="0"/>
            <wp:docPr id="410789431"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pic:nvPicPr>
                  <pic:blipFill>
                    <a:blip r:embed="rId91">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6504" t="12544" r="43446" b="3763"/>
                    <a:stretch>
                      <a:fillRect/>
                    </a:stretch>
                  </pic:blipFill>
                  <pic:spPr bwMode="auto">
                    <a:xfrm>
                      <a:off x="0" y="0"/>
                      <a:ext cx="5008880" cy="4710996"/>
                    </a:xfrm>
                    <a:prstGeom prst="rect">
                      <a:avLst/>
                    </a:prstGeom>
                    <a:ln>
                      <a:noFill/>
                    </a:ln>
                    <a:extLst>
                      <a:ext uri="{53640926-AAD7-44D8-BBD7-CCE9431645EC}">
                        <a14:shadowObscured xmlns:a14="http://schemas.microsoft.com/office/drawing/2010/main"/>
                      </a:ext>
                    </a:extLst>
                  </pic:spPr>
                </pic:pic>
              </a:graphicData>
            </a:graphic>
          </wp:inline>
        </w:drawing>
      </w:r>
    </w:p>
    <w:p w:rsidR="77BC70AC" w:rsidRDefault="77BC70AC" w14:paraId="572F8660" w14:textId="24D1ADCA">
      <w:r>
        <w:rPr>
          <w:noProof/>
        </w:rPr>
        <w:drawing>
          <wp:inline distT="0" distB="0" distL="0" distR="0" wp14:anchorId="2B8D1125" wp14:editId="7A9A589E">
            <wp:extent cx="5056654" cy="4527716"/>
            <wp:effectExtent l="0" t="0" r="0" b="0"/>
            <wp:docPr id="42728594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pic:nvPicPr>
                  <pic:blipFill>
                    <a:blip r:embed="rId92">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7166" t="12740" r="40139" b="3371"/>
                    <a:stretch>
                      <a:fillRect/>
                    </a:stretch>
                  </pic:blipFill>
                  <pic:spPr bwMode="auto">
                    <a:xfrm>
                      <a:off x="0" y="0"/>
                      <a:ext cx="5056654" cy="4527716"/>
                    </a:xfrm>
                    <a:prstGeom prst="rect">
                      <a:avLst/>
                    </a:prstGeom>
                    <a:ln>
                      <a:noFill/>
                    </a:ln>
                    <a:extLst>
                      <a:ext uri="{53640926-AAD7-44D8-BBD7-CCE9431645EC}">
                        <a14:shadowObscured xmlns:a14="http://schemas.microsoft.com/office/drawing/2010/main"/>
                      </a:ext>
                    </a:extLst>
                  </pic:spPr>
                </pic:pic>
              </a:graphicData>
            </a:graphic>
          </wp:inline>
        </w:drawing>
      </w:r>
    </w:p>
    <w:p w:rsidR="77BC70AC" w:rsidRDefault="77BC70AC" w14:paraId="0016D6BB" w14:textId="71CA779E">
      <w:r>
        <w:rPr>
          <w:noProof/>
        </w:rPr>
        <w:drawing>
          <wp:inline distT="0" distB="0" distL="0" distR="0" wp14:anchorId="7252E113" wp14:editId="1A45D629">
            <wp:extent cx="4820634" cy="5251047"/>
            <wp:effectExtent l="0" t="0" r="0" b="0"/>
            <wp:docPr id="272158771"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pic:nvPicPr>
                  <pic:blipFill>
                    <a:blip r:embed="rId93">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4851" t="12152" r="51935" b="4156"/>
                    <a:stretch>
                      <a:fillRect/>
                    </a:stretch>
                  </pic:blipFill>
                  <pic:spPr bwMode="auto">
                    <a:xfrm>
                      <a:off x="0" y="0"/>
                      <a:ext cx="4820634" cy="5251047"/>
                    </a:xfrm>
                    <a:prstGeom prst="rect">
                      <a:avLst/>
                    </a:prstGeom>
                    <a:ln>
                      <a:noFill/>
                    </a:ln>
                    <a:extLst>
                      <a:ext uri="{53640926-AAD7-44D8-BBD7-CCE9431645EC}">
                        <a14:shadowObscured xmlns:a14="http://schemas.microsoft.com/office/drawing/2010/main"/>
                      </a:ext>
                    </a:extLst>
                  </pic:spPr>
                </pic:pic>
              </a:graphicData>
            </a:graphic>
          </wp:inline>
        </w:drawing>
      </w:r>
    </w:p>
    <w:p w:rsidR="77BC70AC" w:rsidRDefault="77BC70AC" w14:paraId="4DED8726" w14:textId="5FA18DF1">
      <w:r>
        <w:rPr>
          <w:noProof/>
        </w:rPr>
        <w:drawing>
          <wp:inline distT="0" distB="0" distL="0" distR="0" wp14:anchorId="728C4A57" wp14:editId="1BFA9FA7">
            <wp:extent cx="4919232" cy="1288700"/>
            <wp:effectExtent l="0" t="0" r="0" b="0"/>
            <wp:docPr id="686174366"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pic:nvPicPr>
                  <pic:blipFill>
                    <a:blip r:embed="rId94">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4740" t="75068" r="56124" b="6703"/>
                    <a:stretch>
                      <a:fillRect/>
                    </a:stretch>
                  </pic:blipFill>
                  <pic:spPr bwMode="auto">
                    <a:xfrm>
                      <a:off x="0" y="0"/>
                      <a:ext cx="4919232" cy="1288700"/>
                    </a:xfrm>
                    <a:prstGeom prst="rect">
                      <a:avLst/>
                    </a:prstGeom>
                    <a:ln>
                      <a:noFill/>
                    </a:ln>
                    <a:extLst>
                      <a:ext uri="{53640926-AAD7-44D8-BBD7-CCE9431645EC}">
                        <a14:shadowObscured xmlns:a14="http://schemas.microsoft.com/office/drawing/2010/main"/>
                      </a:ext>
                    </a:extLst>
                  </pic:spPr>
                </pic:pic>
              </a:graphicData>
            </a:graphic>
          </wp:inline>
        </w:drawing>
      </w:r>
    </w:p>
    <w:p w:rsidR="4EB22FC6" w:rsidP="4EB22FC6" w:rsidRDefault="4EB22FC6" w14:paraId="3C0044AF" w14:textId="745A52A0"/>
    <w:p w:rsidR="77BC70AC" w:rsidP="4EB22FC6" w:rsidRDefault="77BC70AC" w14:paraId="612050BC" w14:textId="550EA2E7">
      <w:pPr>
        <w:spacing w:line="360" w:lineRule="auto"/>
        <w:ind w:left="1" w:firstLine="708"/>
        <w:jc w:val="both"/>
        <w:rPr>
          <w:rFonts w:ascii="Arial" w:hAnsi="Arial"/>
        </w:rPr>
      </w:pPr>
      <w:r w:rsidRPr="4EB22FC6">
        <w:rPr>
          <w:rFonts w:ascii="Arial" w:hAnsi="Arial"/>
        </w:rPr>
        <w:t>No aplicativo de reconhecimento facial desenvolvido em Python, capturamos a temperatura do aluno e exibimos na tela quando o aluno é reconhecido. Isso ocorre com o uso da biblioteca serial, que permite obter a temperatura do Arduino e exibir essa informação para o aluno.</w:t>
      </w:r>
    </w:p>
    <w:p w:rsidR="77BC70AC" w:rsidP="4EB22FC6" w:rsidRDefault="77BC70AC" w14:paraId="63816C91" w14:textId="67C74BC1">
      <w:pPr>
        <w:pStyle w:val="Caption"/>
        <w:jc w:val="center"/>
        <w:rPr>
          <w:rFonts w:ascii="Arial" w:hAnsi="Arial" w:cs="Arial"/>
          <w:color w:val="808080" w:themeColor="background1" w:themeShade="80"/>
        </w:rPr>
      </w:pPr>
      <w:bookmarkStart w:name="_Toc57407217" w:id="118"/>
      <w:r w:rsidRPr="4EB22FC6">
        <w:rPr>
          <w:rFonts w:ascii="Arial" w:hAnsi="Arial" w:cs="Arial"/>
          <w:color w:val="808080" w:themeColor="background1" w:themeShade="80"/>
        </w:rPr>
        <w:t xml:space="preserve">Figura </w:t>
      </w:r>
      <w:r w:rsidRPr="4EB22FC6">
        <w:rPr>
          <w:rFonts w:ascii="Arial" w:hAnsi="Arial" w:cs="Arial"/>
          <w:color w:val="808080" w:themeColor="background1" w:themeShade="80"/>
        </w:rPr>
        <w:fldChar w:fldCharType="begin"/>
      </w:r>
      <w:r w:rsidRPr="4EB22FC6">
        <w:rPr>
          <w:rFonts w:ascii="Arial" w:hAnsi="Arial" w:cs="Arial"/>
          <w:color w:val="808080" w:themeColor="background1" w:themeShade="80"/>
        </w:rPr>
        <w:instrText xml:space="preserve"> SEQ Figura \* ARABIC </w:instrText>
      </w:r>
      <w:r w:rsidRPr="4EB22FC6">
        <w:rPr>
          <w:rFonts w:ascii="Arial" w:hAnsi="Arial" w:cs="Arial"/>
          <w:color w:val="808080" w:themeColor="background1" w:themeShade="80"/>
        </w:rPr>
        <w:fldChar w:fldCharType="separate"/>
      </w:r>
      <w:r w:rsidR="005D087A">
        <w:rPr>
          <w:rFonts w:ascii="Arial" w:hAnsi="Arial" w:cs="Arial"/>
          <w:noProof/>
          <w:color w:val="808080" w:themeColor="background1" w:themeShade="80"/>
        </w:rPr>
        <w:t>35</w:t>
      </w:r>
      <w:r w:rsidRPr="4EB22FC6">
        <w:rPr>
          <w:rFonts w:ascii="Arial" w:hAnsi="Arial" w:cs="Arial"/>
          <w:color w:val="808080" w:themeColor="background1" w:themeShade="80"/>
        </w:rPr>
        <w:fldChar w:fldCharType="end"/>
      </w:r>
      <w:r w:rsidRPr="4EB22FC6">
        <w:rPr>
          <w:rFonts w:ascii="Arial" w:hAnsi="Arial" w:cs="Arial"/>
          <w:color w:val="808080" w:themeColor="background1" w:themeShade="80"/>
        </w:rPr>
        <w:t>: Reconhecimento Facial com medição de temperatura.</w:t>
      </w:r>
      <w:bookmarkEnd w:id="118"/>
    </w:p>
    <w:p w:rsidR="77BC70AC" w:rsidP="4EB22FC6" w:rsidRDefault="77BC70AC" w14:paraId="6025402E" w14:textId="77777777">
      <w:pPr>
        <w:spacing w:line="360" w:lineRule="auto"/>
        <w:ind w:left="1"/>
        <w:jc w:val="both"/>
      </w:pPr>
      <w:r w:rsidR="77BC70AC">
        <w:drawing>
          <wp:inline wp14:editId="778C7762" wp14:anchorId="7BBC59EB">
            <wp:extent cx="5753098" cy="4572000"/>
            <wp:effectExtent l="0" t="0" r="0" b="0"/>
            <wp:docPr id="680892852" name="Imagem 38" title=""/>
            <wp:cNvGraphicFramePr>
              <a:graphicFrameLocks noChangeAspect="1"/>
            </wp:cNvGraphicFramePr>
            <a:graphic>
              <a:graphicData uri="http://schemas.openxmlformats.org/drawingml/2006/picture">
                <pic:pic>
                  <pic:nvPicPr>
                    <pic:cNvPr id="0" name="Imagem 38"/>
                    <pic:cNvPicPr/>
                  </pic:nvPicPr>
                  <pic:blipFill>
                    <a:blip r:embed="R51606be0e8614f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4572000"/>
                    </a:xfrm>
                    <a:prstGeom prst="rect">
                      <a:avLst/>
                    </a:prstGeom>
                  </pic:spPr>
                </pic:pic>
              </a:graphicData>
            </a:graphic>
          </wp:inline>
        </w:drawing>
      </w:r>
    </w:p>
    <w:p w:rsidR="77BC70AC" w:rsidP="4EB22FC6" w:rsidRDefault="77BC70AC" w14:paraId="56CFFDB2" w14:textId="140FB089">
      <w:pPr>
        <w:pStyle w:val="Caption"/>
        <w:jc w:val="center"/>
        <w:rPr>
          <w:rFonts w:ascii="Arial" w:hAnsi="Arial" w:cs="Arial"/>
          <w:color w:val="808080" w:themeColor="background1" w:themeShade="80"/>
        </w:rPr>
      </w:pPr>
      <w:r w:rsidRPr="4EB22FC6">
        <w:rPr>
          <w:rFonts w:ascii="Arial" w:hAnsi="Arial" w:cs="Arial"/>
          <w:color w:val="808080" w:themeColor="background1" w:themeShade="80"/>
        </w:rPr>
        <w:t>Fonte: Autoria própria.</w:t>
      </w:r>
    </w:p>
    <w:p w:rsidR="4EB22FC6" w:rsidP="4EB22FC6" w:rsidRDefault="4EB22FC6" w14:paraId="56F7457B" w14:textId="7CC4B8AE">
      <w:pPr>
        <w:spacing w:line="360" w:lineRule="auto"/>
        <w:ind w:left="1" w:firstLine="708"/>
        <w:jc w:val="both"/>
        <w:rPr>
          <w:rFonts w:ascii="Arial" w:hAnsi="Arial"/>
        </w:rPr>
      </w:pPr>
    </w:p>
    <w:p w:rsidR="4EB22FC6" w:rsidP="4EB22FC6" w:rsidRDefault="4EB22FC6" w14:paraId="2260DB6B" w14:textId="6BE43E97"/>
    <w:p w:rsidRPr="00AE799C" w:rsidR="00AE799C" w:rsidP="00AE799C" w:rsidRDefault="01BDFE60" w14:paraId="3D4FA03B" w14:textId="65A89313">
      <w:pPr>
        <w:pStyle w:val="NoSpacing"/>
        <w:rPr>
          <w:rFonts w:eastAsia="Arial"/>
        </w:rPr>
      </w:pPr>
      <w:bookmarkStart w:name="_Toc57388905" w:id="119"/>
      <w:bookmarkStart w:name="_Toc57407153" w:id="120"/>
      <w:r>
        <w:t>REFERÊNCIAS BIBLIOGRÁFICAS</w:t>
      </w:r>
      <w:bookmarkEnd w:id="119"/>
      <w:bookmarkEnd w:id="120"/>
    </w:p>
    <w:p w:rsidR="004B739F" w:rsidP="38EE5BB5" w:rsidRDefault="63468DBC" w14:paraId="5567B2F7" w14:textId="38F55398">
      <w:pPr>
        <w:spacing w:line="360" w:lineRule="auto"/>
        <w:rPr>
          <w:rFonts w:ascii="Arial" w:hAnsi="Arial" w:eastAsia="Arial" w:cs="Arial"/>
          <w:color w:val="212121"/>
        </w:rPr>
      </w:pPr>
      <w:r w:rsidRPr="38EE5BB5">
        <w:rPr>
          <w:rFonts w:ascii="Arial" w:hAnsi="Arial" w:eastAsia="Arial" w:cs="Arial"/>
          <w:color w:val="212121"/>
        </w:rPr>
        <w:t xml:space="preserve">ABNT. Associação Brasileira de normas e Técnicas. </w:t>
      </w:r>
      <w:r w:rsidRPr="38EE5BB5">
        <w:rPr>
          <w:rFonts w:ascii="Arial" w:hAnsi="Arial" w:eastAsia="Arial" w:cs="Arial"/>
          <w:b/>
          <w:bCs/>
          <w:color w:val="212121"/>
        </w:rPr>
        <w:t>NBR 14724:2005</w:t>
      </w:r>
      <w:r w:rsidRPr="38EE5BB5">
        <w:rPr>
          <w:rFonts w:ascii="Arial" w:hAnsi="Arial" w:eastAsia="Arial" w:cs="Arial"/>
          <w:color w:val="212121"/>
        </w:rPr>
        <w:t xml:space="preserve">. Rio de Janeiro. 2002 </w:t>
      </w:r>
    </w:p>
    <w:p w:rsidR="004B739F" w:rsidP="38EE5BB5" w:rsidRDefault="63468DBC" w14:paraId="1C5F9E3F" w14:textId="3A8D2934">
      <w:pPr>
        <w:spacing w:line="360" w:lineRule="auto"/>
        <w:rPr>
          <w:rFonts w:ascii="Arial" w:hAnsi="Arial" w:eastAsia="Arial" w:cs="Arial"/>
          <w:color w:val="212121"/>
        </w:rPr>
      </w:pPr>
      <w:r w:rsidRPr="38EE5BB5">
        <w:rPr>
          <w:rFonts w:ascii="Arial" w:hAnsi="Arial" w:eastAsia="Arial" w:cs="Arial"/>
          <w:b/>
          <w:bCs/>
          <w:color w:val="212121"/>
        </w:rPr>
        <w:t>ADAMO</w:t>
      </w:r>
      <w:r w:rsidRPr="38EE5BB5">
        <w:rPr>
          <w:rFonts w:ascii="Arial" w:hAnsi="Arial" w:eastAsia="Arial" w:cs="Arial"/>
          <w:color w:val="212121"/>
        </w:rPr>
        <w:t>, Paula Adamo </w:t>
      </w:r>
      <w:proofErr w:type="spellStart"/>
      <w:r w:rsidRPr="38EE5BB5">
        <w:rPr>
          <w:rFonts w:ascii="Arial" w:hAnsi="Arial" w:eastAsia="Arial" w:cs="Arial"/>
          <w:color w:val="212121"/>
        </w:rPr>
        <w:t>Idoeta</w:t>
      </w:r>
      <w:proofErr w:type="spellEnd"/>
      <w:r w:rsidRPr="38EE5BB5">
        <w:rPr>
          <w:rFonts w:ascii="Arial" w:hAnsi="Arial" w:eastAsia="Arial" w:cs="Arial"/>
          <w:color w:val="212121"/>
        </w:rPr>
        <w:t>.</w:t>
      </w:r>
      <w:r w:rsidRPr="38EE5BB5">
        <w:rPr>
          <w:rFonts w:ascii="Arial" w:hAnsi="Arial" w:eastAsia="Arial" w:cs="Arial"/>
          <w:b/>
          <w:bCs/>
          <w:color w:val="212121"/>
        </w:rPr>
        <w:t> Brasil desperdiça um dia de aula por semana. </w:t>
      </w:r>
      <w:r w:rsidRPr="38EE5BB5">
        <w:rPr>
          <w:rFonts w:ascii="Arial" w:hAnsi="Arial" w:eastAsia="Arial" w:cs="Arial"/>
          <w:color w:val="212121"/>
        </w:rPr>
        <w:t xml:space="preserve">São Paulo: BBC Brasil, 2014. Disponível em: &lt;https://www.bbc.com/portuguese/noticias/2014/11/141117_entrevista_bruns_educacao_pai&gt; data de acesso:10/04/2020  </w:t>
      </w:r>
    </w:p>
    <w:p w:rsidR="004B739F" w:rsidP="38EE5BB5" w:rsidRDefault="63468DBC" w14:paraId="64C0D987" w14:textId="581D741A">
      <w:pPr>
        <w:spacing w:line="360" w:lineRule="auto"/>
        <w:rPr>
          <w:rFonts w:ascii="Arial" w:hAnsi="Arial" w:eastAsia="Arial" w:cs="Arial"/>
          <w:color w:val="212121"/>
        </w:rPr>
      </w:pPr>
      <w:r w:rsidRPr="38EE5BB5">
        <w:rPr>
          <w:rFonts w:ascii="Arial" w:hAnsi="Arial" w:eastAsia="Arial" w:cs="Arial"/>
          <w:b/>
          <w:bCs/>
          <w:color w:val="212121"/>
        </w:rPr>
        <w:t>ALBERGARIA</w:t>
      </w:r>
      <w:r w:rsidRPr="38EE5BB5">
        <w:rPr>
          <w:rFonts w:ascii="Arial" w:hAnsi="Arial" w:eastAsia="Arial" w:cs="Arial"/>
          <w:color w:val="212121"/>
        </w:rPr>
        <w:t xml:space="preserve">, Elisa </w:t>
      </w:r>
      <w:proofErr w:type="spellStart"/>
      <w:r w:rsidRPr="38EE5BB5">
        <w:rPr>
          <w:rFonts w:ascii="Arial" w:hAnsi="Arial" w:eastAsia="Arial" w:cs="Arial"/>
          <w:color w:val="212121"/>
        </w:rPr>
        <w:t>Tuler</w:t>
      </w:r>
      <w:proofErr w:type="spellEnd"/>
      <w:r w:rsidRPr="38EE5BB5">
        <w:rPr>
          <w:rFonts w:ascii="Arial" w:hAnsi="Arial" w:eastAsia="Arial" w:cs="Arial"/>
          <w:color w:val="212121"/>
        </w:rPr>
        <w:t xml:space="preserve">; </w:t>
      </w:r>
      <w:r w:rsidRPr="38EE5BB5">
        <w:rPr>
          <w:rFonts w:ascii="Arial" w:hAnsi="Arial" w:eastAsia="Arial" w:cs="Arial"/>
          <w:b/>
          <w:bCs/>
          <w:color w:val="212121"/>
        </w:rPr>
        <w:t>SANTOS</w:t>
      </w:r>
      <w:r w:rsidRPr="38EE5BB5">
        <w:rPr>
          <w:rFonts w:ascii="Arial" w:hAnsi="Arial" w:eastAsia="Arial" w:cs="Arial"/>
          <w:color w:val="212121"/>
        </w:rPr>
        <w:t xml:space="preserve">, Katia. C. Lage; </w:t>
      </w:r>
      <w:r w:rsidRPr="38EE5BB5">
        <w:rPr>
          <w:rFonts w:ascii="Arial" w:hAnsi="Arial" w:eastAsia="Arial" w:cs="Arial"/>
          <w:b/>
          <w:bCs/>
          <w:color w:val="212121"/>
        </w:rPr>
        <w:t>ALVIM JÚNIOR</w:t>
      </w:r>
      <w:r w:rsidRPr="38EE5BB5">
        <w:rPr>
          <w:rFonts w:ascii="Arial" w:hAnsi="Arial" w:eastAsia="Arial" w:cs="Arial"/>
          <w:color w:val="212121"/>
        </w:rPr>
        <w:t xml:space="preserve">, Mário Sérgio Ferreira. </w:t>
      </w:r>
      <w:r w:rsidRPr="38EE5BB5">
        <w:rPr>
          <w:rFonts w:ascii="Arial" w:hAnsi="Arial" w:eastAsia="Arial" w:cs="Arial"/>
          <w:b/>
          <w:bCs/>
          <w:color w:val="212121"/>
        </w:rPr>
        <w:t>Reconhecimento de Faces Utilizando Programação Genética</w:t>
      </w:r>
      <w:r w:rsidRPr="38EE5BB5">
        <w:rPr>
          <w:rFonts w:ascii="Arial" w:hAnsi="Arial" w:eastAsia="Arial" w:cs="Arial"/>
          <w:color w:val="212121"/>
        </w:rPr>
        <w:t xml:space="preserve">. 26 de junho de 2006. Disponível em: &lt;https://homepages.dcc.ufmg.br/~nivio/cursos/pa06/seminarios/seminario12/seminario12.pdf &gt; data de acesso:15/07/2020  </w:t>
      </w:r>
    </w:p>
    <w:p w:rsidR="004B739F" w:rsidP="38EE5BB5" w:rsidRDefault="63468DBC" w14:paraId="2421CB19" w14:textId="4BE1BEFE">
      <w:pPr>
        <w:spacing w:line="360" w:lineRule="auto"/>
        <w:rPr>
          <w:rFonts w:ascii="Arial" w:hAnsi="Arial" w:eastAsia="Arial" w:cs="Arial"/>
          <w:color w:val="212121"/>
        </w:rPr>
      </w:pPr>
      <w:r w:rsidRPr="38EE5BB5">
        <w:rPr>
          <w:rFonts w:ascii="Arial" w:hAnsi="Arial" w:eastAsia="Arial" w:cs="Arial"/>
          <w:b/>
          <w:bCs/>
          <w:color w:val="212121"/>
        </w:rPr>
        <w:t>ARDUINO E CIA. Como usar o Sensor de Temperatura MLX90614</w:t>
      </w:r>
      <w:r w:rsidRPr="38EE5BB5">
        <w:rPr>
          <w:rFonts w:ascii="Arial" w:hAnsi="Arial" w:eastAsia="Arial" w:cs="Arial"/>
          <w:color w:val="212121"/>
        </w:rPr>
        <w:t xml:space="preserve">. </w:t>
      </w:r>
      <w:proofErr w:type="spellStart"/>
      <w:r w:rsidRPr="38EE5BB5">
        <w:rPr>
          <w:rFonts w:ascii="Arial" w:hAnsi="Arial" w:eastAsia="Arial" w:cs="Arial"/>
          <w:color w:val="212121"/>
        </w:rPr>
        <w:t>Disponivel</w:t>
      </w:r>
      <w:proofErr w:type="spellEnd"/>
      <w:r w:rsidRPr="38EE5BB5">
        <w:rPr>
          <w:rFonts w:ascii="Arial" w:hAnsi="Arial" w:eastAsia="Arial" w:cs="Arial"/>
          <w:color w:val="212121"/>
        </w:rPr>
        <w:t xml:space="preserve"> em: &lt; </w:t>
      </w:r>
      <w:r w:rsidRPr="000C6A1A">
        <w:rPr>
          <w:rFonts w:ascii="Arial" w:hAnsi="Arial" w:eastAsia="Arial" w:cs="Arial"/>
        </w:rPr>
        <w:t>https://www.arduinoecia.com.br/sensor-de-temperatura-mlx90614-arduino/</w:t>
      </w:r>
      <w:r w:rsidRPr="38EE5BB5">
        <w:rPr>
          <w:rFonts w:ascii="Arial" w:hAnsi="Arial" w:eastAsia="Arial" w:cs="Arial"/>
          <w:color w:val="212121"/>
        </w:rPr>
        <w:t xml:space="preserve">&gt; data de acesso: 02/11/2020 </w:t>
      </w:r>
    </w:p>
    <w:p w:rsidR="004B739F" w:rsidP="38EE5BB5" w:rsidRDefault="63468DBC" w14:paraId="1C1351D7" w14:textId="0ADEB990">
      <w:pPr>
        <w:spacing w:line="360" w:lineRule="auto"/>
        <w:rPr>
          <w:rFonts w:ascii="Arial" w:hAnsi="Arial" w:eastAsia="Arial" w:cs="Arial"/>
          <w:color w:val="212121"/>
        </w:rPr>
      </w:pPr>
      <w:r w:rsidRPr="38EE5BB5">
        <w:rPr>
          <w:rFonts w:ascii="Arial" w:hAnsi="Arial" w:eastAsia="Arial" w:cs="Arial"/>
          <w:b/>
          <w:bCs/>
          <w:color w:val="212121"/>
        </w:rPr>
        <w:t>ARDUINO E CIA. Como usar o módulo I2C com Arduino e display LCD 16×2</w:t>
      </w:r>
      <w:r w:rsidRPr="38EE5BB5">
        <w:rPr>
          <w:rFonts w:ascii="Arial" w:hAnsi="Arial" w:eastAsia="Arial" w:cs="Arial"/>
          <w:color w:val="212121"/>
        </w:rPr>
        <w:t xml:space="preserve">. </w:t>
      </w:r>
      <w:proofErr w:type="spellStart"/>
      <w:r w:rsidRPr="38EE5BB5">
        <w:rPr>
          <w:rFonts w:ascii="Arial" w:hAnsi="Arial" w:eastAsia="Arial" w:cs="Arial"/>
          <w:color w:val="212121"/>
        </w:rPr>
        <w:t>Disponivel</w:t>
      </w:r>
      <w:proofErr w:type="spellEnd"/>
      <w:r w:rsidRPr="38EE5BB5">
        <w:rPr>
          <w:rFonts w:ascii="Arial" w:hAnsi="Arial" w:eastAsia="Arial" w:cs="Arial"/>
          <w:color w:val="212121"/>
        </w:rPr>
        <w:t xml:space="preserve"> em: &lt; </w:t>
      </w:r>
      <w:r w:rsidRPr="000C6A1A">
        <w:rPr>
          <w:rFonts w:ascii="Arial" w:hAnsi="Arial" w:eastAsia="Arial" w:cs="Arial"/>
        </w:rPr>
        <w:t>https://www.arduinoecia.com.br/modulo-i2c-display-16x2-arduino/</w:t>
      </w:r>
      <w:r w:rsidRPr="38EE5BB5">
        <w:rPr>
          <w:rFonts w:ascii="Arial" w:hAnsi="Arial" w:eastAsia="Arial" w:cs="Arial"/>
          <w:color w:val="212121"/>
        </w:rPr>
        <w:t xml:space="preserve"> &gt; data de acesso: 02/11/2020 </w:t>
      </w:r>
    </w:p>
    <w:p w:rsidR="004B739F" w:rsidP="38EE5BB5" w:rsidRDefault="63468DBC" w14:paraId="775E290E" w14:textId="351E36F6">
      <w:pPr>
        <w:spacing w:line="360" w:lineRule="auto"/>
        <w:rPr>
          <w:rFonts w:ascii="Arial" w:hAnsi="Arial" w:eastAsia="Arial" w:cs="Arial"/>
          <w:color w:val="212121"/>
        </w:rPr>
      </w:pPr>
      <w:proofErr w:type="spellStart"/>
      <w:r w:rsidRPr="38EE5BB5">
        <w:rPr>
          <w:rFonts w:ascii="Arial" w:hAnsi="Arial" w:eastAsia="Arial" w:cs="Arial"/>
          <w:b/>
          <w:bCs/>
          <w:color w:val="212121"/>
        </w:rPr>
        <w:t>BISSI</w:t>
      </w:r>
      <w:r w:rsidRPr="38EE5BB5">
        <w:rPr>
          <w:rFonts w:ascii="Arial" w:hAnsi="Arial" w:eastAsia="Arial" w:cs="Arial"/>
          <w:color w:val="212121"/>
        </w:rPr>
        <w:t>,Thelry</w:t>
      </w:r>
      <w:proofErr w:type="spellEnd"/>
      <w:r w:rsidRPr="38EE5BB5">
        <w:rPr>
          <w:rFonts w:ascii="Arial" w:hAnsi="Arial" w:eastAsia="Arial" w:cs="Arial"/>
          <w:color w:val="212121"/>
        </w:rPr>
        <w:t xml:space="preserve"> David. </w:t>
      </w:r>
      <w:r w:rsidRPr="38EE5BB5">
        <w:rPr>
          <w:rFonts w:ascii="Arial" w:hAnsi="Arial" w:eastAsia="Arial" w:cs="Arial"/>
          <w:b/>
          <w:bCs/>
          <w:color w:val="212121"/>
        </w:rPr>
        <w:t xml:space="preserve">Reconhecimento Facial com os algoritmos </w:t>
      </w:r>
      <w:proofErr w:type="spellStart"/>
      <w:r w:rsidRPr="38EE5BB5">
        <w:rPr>
          <w:rFonts w:ascii="Arial" w:hAnsi="Arial" w:eastAsia="Arial" w:cs="Arial"/>
          <w:b/>
          <w:bCs/>
          <w:color w:val="212121"/>
        </w:rPr>
        <w:t>Eigenfaces</w:t>
      </w:r>
      <w:proofErr w:type="spellEnd"/>
      <w:r w:rsidRPr="38EE5BB5">
        <w:rPr>
          <w:rFonts w:ascii="Arial" w:hAnsi="Arial" w:eastAsia="Arial" w:cs="Arial"/>
          <w:b/>
          <w:bCs/>
          <w:color w:val="212121"/>
        </w:rPr>
        <w:t xml:space="preserve"> e </w:t>
      </w:r>
      <w:proofErr w:type="spellStart"/>
      <w:r w:rsidRPr="38EE5BB5">
        <w:rPr>
          <w:rFonts w:ascii="Arial" w:hAnsi="Arial" w:eastAsia="Arial" w:cs="Arial"/>
          <w:b/>
          <w:bCs/>
          <w:color w:val="212121"/>
        </w:rPr>
        <w:t>Fisherfaces</w:t>
      </w:r>
      <w:proofErr w:type="spellEnd"/>
      <w:r w:rsidRPr="38EE5BB5">
        <w:rPr>
          <w:rFonts w:ascii="Arial" w:hAnsi="Arial" w:eastAsia="Arial" w:cs="Arial"/>
          <w:b/>
          <w:bCs/>
          <w:color w:val="212121"/>
        </w:rPr>
        <w:t xml:space="preserve">. </w:t>
      </w:r>
      <w:r w:rsidRPr="38EE5BB5">
        <w:rPr>
          <w:rFonts w:ascii="Arial" w:hAnsi="Arial" w:eastAsia="Arial" w:cs="Arial"/>
          <w:color w:val="212121"/>
        </w:rPr>
        <w:t xml:space="preserve">Uberlândia, Brasil. 2018. Disponível em: &lt;https://repositorio.ufu.br/bitstream/123456789/22158/3/ReconhecimentoFacialAlgotimos.pdf&gt;; data de acesso:30/07/2020 </w:t>
      </w:r>
    </w:p>
    <w:p w:rsidR="004B739F" w:rsidP="38EE5BB5" w:rsidRDefault="63468DBC" w14:paraId="0A6F74FF" w14:textId="568D9C4B">
      <w:pPr>
        <w:spacing w:beforeAutospacing="1" w:afterAutospacing="1" w:line="240" w:lineRule="auto"/>
        <w:rPr>
          <w:rStyle w:val="normaltextrun"/>
          <w:rFonts w:ascii="Arial" w:hAnsi="Arial" w:eastAsia="Arial" w:cs="Arial"/>
          <w:color w:val="000000" w:themeColor="text1"/>
        </w:rPr>
      </w:pPr>
      <w:r w:rsidRPr="38EE5BB5">
        <w:rPr>
          <w:rStyle w:val="normaltextrun"/>
          <w:rFonts w:ascii="Arial" w:hAnsi="Arial" w:eastAsia="Arial" w:cs="Arial"/>
          <w:b/>
          <w:bCs/>
          <w:color w:val="000000" w:themeColor="text1"/>
        </w:rPr>
        <w:t xml:space="preserve">DA COSTA, </w:t>
      </w:r>
      <w:proofErr w:type="spellStart"/>
      <w:r w:rsidRPr="38EE5BB5">
        <w:rPr>
          <w:rStyle w:val="normaltextrun"/>
          <w:rFonts w:ascii="Arial" w:hAnsi="Arial" w:eastAsia="Arial" w:cs="Arial"/>
          <w:color w:val="000000" w:themeColor="text1"/>
        </w:rPr>
        <w:t>Vambaster</w:t>
      </w:r>
      <w:proofErr w:type="spellEnd"/>
      <w:r w:rsidRPr="38EE5BB5">
        <w:rPr>
          <w:rStyle w:val="normaltextrun"/>
          <w:rFonts w:ascii="Arial" w:hAnsi="Arial" w:eastAsia="Arial" w:cs="Arial"/>
          <w:color w:val="000000" w:themeColor="text1"/>
        </w:rPr>
        <w:t xml:space="preserve"> José</w:t>
      </w:r>
      <w:r w:rsidRPr="38EE5BB5">
        <w:rPr>
          <w:rStyle w:val="normaltextrun"/>
          <w:rFonts w:ascii="Arial" w:hAnsi="Arial" w:eastAsia="Arial" w:cs="Arial"/>
          <w:b/>
          <w:bCs/>
          <w:color w:val="000000" w:themeColor="text1"/>
        </w:rPr>
        <w:t xml:space="preserve">. Reconhecimento De Padrões Faciais: Uma Síntese. </w:t>
      </w:r>
      <w:r w:rsidRPr="38EE5BB5">
        <w:rPr>
          <w:rStyle w:val="normaltextrun"/>
          <w:rFonts w:ascii="Arial" w:hAnsi="Arial" w:eastAsia="Arial" w:cs="Arial"/>
          <w:color w:val="000000" w:themeColor="text1"/>
        </w:rPr>
        <w:t xml:space="preserve">Santa Helena, Paraná. 2019. Disponível em: &lt; </w:t>
      </w:r>
      <w:hyperlink r:id="rId96">
        <w:r w:rsidRPr="38EE5BB5">
          <w:rPr>
            <w:rStyle w:val="normaltextrun"/>
            <w:rFonts w:ascii="Arial" w:hAnsi="Arial" w:eastAsia="Arial" w:cs="Arial"/>
            <w:color w:val="000000" w:themeColor="text1"/>
          </w:rPr>
          <w:t>http://repositorio.roca.utfpr.edu.br/jspui/bitstream/1/11953/1/SH_COCIC_2019_01_06.pdf</w:t>
        </w:r>
      </w:hyperlink>
      <w:r w:rsidRPr="38EE5BB5">
        <w:rPr>
          <w:rStyle w:val="normaltextrun"/>
          <w:rFonts w:ascii="Arial" w:hAnsi="Arial" w:eastAsia="Arial" w:cs="Arial"/>
          <w:color w:val="000000" w:themeColor="text1"/>
        </w:rPr>
        <w:t xml:space="preserve">&gt; data de acesso:30/07/2020 </w:t>
      </w:r>
    </w:p>
    <w:p w:rsidR="004B739F" w:rsidP="38EE5BB5" w:rsidRDefault="004B739F" w14:paraId="671AF1CA" w14:textId="33EFBF12">
      <w:pPr>
        <w:spacing w:beforeAutospacing="1" w:afterAutospacing="1" w:line="240" w:lineRule="auto"/>
        <w:rPr>
          <w:rStyle w:val="normaltextrun"/>
          <w:rFonts w:ascii="Arial" w:hAnsi="Arial" w:eastAsia="Arial" w:cs="Arial"/>
          <w:color w:val="000000" w:themeColor="text1"/>
        </w:rPr>
      </w:pPr>
    </w:p>
    <w:p w:rsidR="004B739F" w:rsidP="38EE5BB5" w:rsidRDefault="63468DBC" w14:paraId="17E1D0E0" w14:textId="5AC64ED2">
      <w:pPr>
        <w:spacing w:line="360" w:lineRule="auto"/>
        <w:rPr>
          <w:rFonts w:ascii="Arial" w:hAnsi="Arial" w:eastAsia="Arial" w:cs="Arial"/>
          <w:color w:val="212121"/>
        </w:rPr>
      </w:pPr>
      <w:r w:rsidRPr="38EE5BB5">
        <w:rPr>
          <w:rFonts w:ascii="Arial" w:hAnsi="Arial" w:eastAsia="Arial" w:cs="Arial"/>
          <w:b/>
          <w:bCs/>
          <w:color w:val="212121"/>
        </w:rPr>
        <w:t>DATE</w:t>
      </w:r>
      <w:r w:rsidRPr="38EE5BB5">
        <w:rPr>
          <w:rFonts w:ascii="Arial" w:hAnsi="Arial" w:eastAsia="Arial" w:cs="Arial"/>
          <w:color w:val="212121"/>
        </w:rPr>
        <w:t xml:space="preserve">, Christopher. </w:t>
      </w:r>
      <w:r w:rsidRPr="38EE5BB5">
        <w:rPr>
          <w:rFonts w:ascii="Arial" w:hAnsi="Arial" w:eastAsia="Arial" w:cs="Arial"/>
          <w:b/>
          <w:bCs/>
          <w:color w:val="212121"/>
        </w:rPr>
        <w:t>Introdução a sistemas de bancos de dados</w:t>
      </w:r>
      <w:r w:rsidRPr="38EE5BB5">
        <w:rPr>
          <w:rFonts w:ascii="Arial" w:hAnsi="Arial" w:eastAsia="Arial" w:cs="Arial"/>
          <w:color w:val="212121"/>
        </w:rPr>
        <w:t xml:space="preserve">. </w:t>
      </w:r>
      <w:r w:rsidRPr="00AE799C">
        <w:rPr>
          <w:rFonts w:ascii="Arial" w:hAnsi="Arial" w:eastAsia="Arial" w:cs="Arial"/>
          <w:color w:val="212121"/>
          <w:lang w:val="en-US"/>
        </w:rPr>
        <w:t>1. ed. [</w:t>
      </w:r>
      <w:r w:rsidRPr="00AE799C">
        <w:rPr>
          <w:rFonts w:ascii="Arial" w:hAnsi="Arial" w:eastAsia="Arial" w:cs="Arial"/>
          <w:i/>
          <w:iCs/>
          <w:color w:val="212121"/>
          <w:lang w:val="en-US"/>
        </w:rPr>
        <w:t>S. l.</w:t>
      </w:r>
      <w:r w:rsidRPr="00AE799C">
        <w:rPr>
          <w:rFonts w:ascii="Arial" w:hAnsi="Arial" w:eastAsia="Arial" w:cs="Arial"/>
          <w:color w:val="212121"/>
          <w:lang w:val="en-US"/>
        </w:rPr>
        <w:t xml:space="preserve">]: GEN LTC, 2004. </w:t>
      </w:r>
      <w:r w:rsidRPr="38EE5BB5">
        <w:rPr>
          <w:rFonts w:ascii="Arial" w:hAnsi="Arial" w:eastAsia="Arial" w:cs="Arial"/>
          <w:color w:val="212121"/>
        </w:rPr>
        <w:t xml:space="preserve">896 p. ISBN 8535212736. data de acesso:20/08/2020 </w:t>
      </w:r>
    </w:p>
    <w:p w:rsidR="004B739F" w:rsidP="38EE5BB5" w:rsidRDefault="63468DBC" w14:paraId="536AD9B4" w14:textId="1D818E19">
      <w:pPr>
        <w:spacing w:line="360" w:lineRule="auto"/>
        <w:rPr>
          <w:rFonts w:ascii="Arial" w:hAnsi="Arial" w:eastAsia="Arial" w:cs="Arial"/>
          <w:color w:val="212121"/>
        </w:rPr>
      </w:pPr>
      <w:r w:rsidRPr="38EE5BB5">
        <w:rPr>
          <w:rFonts w:ascii="Arial" w:hAnsi="Arial" w:eastAsia="Arial" w:cs="Arial"/>
          <w:b/>
          <w:bCs/>
          <w:color w:val="212121"/>
        </w:rPr>
        <w:t>DINIZ</w:t>
      </w:r>
      <w:r w:rsidRPr="38EE5BB5">
        <w:rPr>
          <w:rFonts w:ascii="Arial" w:hAnsi="Arial" w:eastAsia="Arial" w:cs="Arial"/>
          <w:color w:val="212121"/>
        </w:rPr>
        <w:t xml:space="preserve">, F.; </w:t>
      </w:r>
      <w:r w:rsidRPr="38EE5BB5">
        <w:rPr>
          <w:rFonts w:ascii="Arial" w:hAnsi="Arial" w:eastAsia="Arial" w:cs="Arial"/>
          <w:b/>
          <w:bCs/>
          <w:color w:val="212121"/>
        </w:rPr>
        <w:t>NETO</w:t>
      </w:r>
      <w:r w:rsidRPr="38EE5BB5">
        <w:rPr>
          <w:rFonts w:ascii="Arial" w:hAnsi="Arial" w:eastAsia="Arial" w:cs="Arial"/>
          <w:color w:val="212121"/>
        </w:rPr>
        <w:t xml:space="preserve">, F. M.; </w:t>
      </w:r>
      <w:r w:rsidRPr="38EE5BB5">
        <w:rPr>
          <w:rFonts w:ascii="Arial" w:hAnsi="Arial" w:eastAsia="Arial" w:cs="Arial"/>
          <w:b/>
          <w:bCs/>
          <w:color w:val="212121"/>
        </w:rPr>
        <w:t>JÚNIOR</w:t>
      </w:r>
      <w:r w:rsidRPr="38EE5BB5">
        <w:rPr>
          <w:rFonts w:ascii="Arial" w:hAnsi="Arial" w:eastAsia="Arial" w:cs="Arial"/>
          <w:color w:val="212121"/>
        </w:rPr>
        <w:t xml:space="preserve">, F. DAS C.; </w:t>
      </w:r>
      <w:r w:rsidRPr="38EE5BB5">
        <w:rPr>
          <w:rFonts w:ascii="Arial" w:hAnsi="Arial" w:eastAsia="Arial" w:cs="Arial"/>
          <w:b/>
          <w:bCs/>
          <w:color w:val="212121"/>
        </w:rPr>
        <w:t>FONTES</w:t>
      </w:r>
      <w:r w:rsidRPr="38EE5BB5">
        <w:rPr>
          <w:rFonts w:ascii="Arial" w:hAnsi="Arial" w:eastAsia="Arial" w:cs="Arial"/>
          <w:color w:val="212121"/>
        </w:rPr>
        <w:t xml:space="preserve">, L. M. </w:t>
      </w:r>
      <w:proofErr w:type="spellStart"/>
      <w:r w:rsidRPr="38EE5BB5">
        <w:rPr>
          <w:rFonts w:ascii="Arial" w:hAnsi="Arial" w:eastAsia="Arial" w:cs="Arial"/>
          <w:color w:val="212121"/>
        </w:rPr>
        <w:t>RedFace</w:t>
      </w:r>
      <w:proofErr w:type="spellEnd"/>
      <w:r w:rsidRPr="38EE5BB5">
        <w:rPr>
          <w:rFonts w:ascii="Arial" w:hAnsi="Arial" w:eastAsia="Arial" w:cs="Arial"/>
          <w:color w:val="212121"/>
        </w:rPr>
        <w:t xml:space="preserve">: um sistema de reconhecimento facial baseado em técnicas de análise de componentes principais e </w:t>
      </w:r>
      <w:proofErr w:type="spellStart"/>
      <w:r w:rsidRPr="38EE5BB5">
        <w:rPr>
          <w:rFonts w:ascii="Arial" w:hAnsi="Arial" w:eastAsia="Arial" w:cs="Arial"/>
          <w:color w:val="212121"/>
        </w:rPr>
        <w:t>autofaces</w:t>
      </w:r>
      <w:proofErr w:type="spellEnd"/>
      <w:r w:rsidRPr="38EE5BB5">
        <w:rPr>
          <w:rFonts w:ascii="Arial" w:hAnsi="Arial" w:eastAsia="Arial" w:cs="Arial"/>
          <w:color w:val="212121"/>
        </w:rPr>
        <w:t xml:space="preserve">. </w:t>
      </w:r>
      <w:r w:rsidRPr="38EE5BB5">
        <w:rPr>
          <w:rFonts w:ascii="Arial" w:hAnsi="Arial" w:eastAsia="Arial" w:cs="Arial"/>
          <w:b/>
          <w:bCs/>
          <w:color w:val="212121"/>
        </w:rPr>
        <w:t>Revista Brasileira de Computação Aplicada</w:t>
      </w:r>
      <w:r w:rsidRPr="38EE5BB5">
        <w:rPr>
          <w:rFonts w:ascii="Arial" w:hAnsi="Arial" w:eastAsia="Arial" w:cs="Arial"/>
          <w:color w:val="212121"/>
        </w:rPr>
        <w:t xml:space="preserve">, v. 5, n. 1, p. 42-54, 17 maio 2013. Disponível em: &lt;http://seer.upf.br/index.php/rbca/article/view/2627/2188&gt; data de acesso:04/05/2020 </w:t>
      </w:r>
    </w:p>
    <w:p w:rsidR="000C6A1A" w:rsidP="38EE5BB5" w:rsidRDefault="00417CDE" w14:paraId="0E35252F" w14:textId="0F6D0D78">
      <w:pPr>
        <w:spacing w:line="360" w:lineRule="auto"/>
        <w:rPr>
          <w:rFonts w:ascii="Arial" w:hAnsi="Arial" w:cs="Arial"/>
        </w:rPr>
      </w:pPr>
      <w:hyperlink w:history="1" r:id="rId97">
        <w:r w:rsidRPr="000C6A1A" w:rsidR="000C6A1A">
          <w:rPr>
            <w:rFonts w:ascii="Arial" w:hAnsi="Arial" w:eastAsia="Arial" w:cs="Arial"/>
            <w:b/>
            <w:bCs/>
            <w:color w:val="212121"/>
          </w:rPr>
          <w:t>GRANATYR</w:t>
        </w:r>
      </w:hyperlink>
      <w:r w:rsidR="000C6A1A">
        <w:rPr>
          <w:rFonts w:ascii="Arial" w:hAnsi="Arial" w:eastAsia="Arial" w:cs="Arial"/>
          <w:b/>
          <w:bCs/>
          <w:color w:val="212121"/>
        </w:rPr>
        <w:t xml:space="preserve">, </w:t>
      </w:r>
      <w:r w:rsidRPr="000C6A1A" w:rsidR="000C6A1A">
        <w:rPr>
          <w:rFonts w:ascii="Arial" w:hAnsi="Arial" w:eastAsia="Arial" w:cs="Arial"/>
          <w:color w:val="212121"/>
        </w:rPr>
        <w:t>Jones</w:t>
      </w:r>
      <w:r w:rsidR="000C6A1A">
        <w:rPr>
          <w:rFonts w:ascii="Arial" w:hAnsi="Arial" w:eastAsia="Arial" w:cs="Arial"/>
          <w:color w:val="212121"/>
        </w:rPr>
        <w:t xml:space="preserve">. </w:t>
      </w:r>
      <w:r w:rsidRPr="00E37E36" w:rsidR="000C6A1A">
        <w:rPr>
          <w:rFonts w:ascii="Arial" w:hAnsi="Arial" w:cs="Arial"/>
          <w:b/>
          <w:bCs/>
        </w:rPr>
        <w:t xml:space="preserve">Reconhecimento Facial com Python e </w:t>
      </w:r>
      <w:proofErr w:type="spellStart"/>
      <w:r w:rsidRPr="00E37E36" w:rsidR="000C6A1A">
        <w:rPr>
          <w:rFonts w:ascii="Arial" w:hAnsi="Arial" w:cs="Arial"/>
          <w:b/>
          <w:bCs/>
        </w:rPr>
        <w:t>OpenCV</w:t>
      </w:r>
      <w:proofErr w:type="spellEnd"/>
      <w:r w:rsidR="000C6A1A">
        <w:rPr>
          <w:rFonts w:ascii="Arial" w:hAnsi="Arial" w:cs="Arial"/>
        </w:rPr>
        <w:t xml:space="preserve">. </w:t>
      </w:r>
      <w:proofErr w:type="spellStart"/>
      <w:r w:rsidRPr="000C6A1A" w:rsidR="000C6A1A">
        <w:rPr>
          <w:rFonts w:ascii="Arial" w:hAnsi="Arial" w:cs="Arial"/>
          <w:b/>
          <w:bCs/>
        </w:rPr>
        <w:t>Udemy</w:t>
      </w:r>
      <w:proofErr w:type="spellEnd"/>
      <w:r w:rsidR="000C6A1A">
        <w:rPr>
          <w:rFonts w:ascii="Arial" w:hAnsi="Arial" w:cs="Arial"/>
        </w:rPr>
        <w:t>. Disponível em:</w:t>
      </w:r>
      <w:r w:rsidRPr="006811A5" w:rsidR="006811A5">
        <w:t xml:space="preserve"> </w:t>
      </w:r>
      <w:r w:rsidR="006811A5">
        <w:t>&lt;</w:t>
      </w:r>
      <w:r w:rsidRPr="006811A5" w:rsidR="006811A5">
        <w:rPr>
          <w:rFonts w:ascii="Arial" w:hAnsi="Arial" w:cs="Arial"/>
        </w:rPr>
        <w:t>https://www.udemy.com/share/101De2AEMecFpVTX0F/</w:t>
      </w:r>
      <w:r w:rsidR="006811A5">
        <w:rPr>
          <w:rFonts w:ascii="Arial" w:hAnsi="Arial" w:cs="Arial"/>
        </w:rPr>
        <w:t>&gt; data de acesso: 20/04/2020</w:t>
      </w:r>
    </w:p>
    <w:p w:rsidRPr="00E37E36" w:rsidR="00E37E36" w:rsidP="00E37E36" w:rsidRDefault="00E37E36" w14:paraId="04AB6C4E" w14:textId="3765B4A9">
      <w:pPr>
        <w:rPr>
          <w:rFonts w:ascii="Arial" w:hAnsi="Arial" w:cs="Arial"/>
        </w:rPr>
      </w:pPr>
      <w:r w:rsidRPr="00E37E36">
        <w:rPr>
          <w:rFonts w:ascii="Arial" w:hAnsi="Arial" w:cs="Arial"/>
          <w:b/>
          <w:bCs/>
        </w:rPr>
        <w:t>HARMOUCH</w:t>
      </w:r>
      <w:r w:rsidRPr="00E37E36">
        <w:rPr>
          <w:rFonts w:ascii="Arial" w:hAnsi="Arial" w:cs="Arial"/>
        </w:rPr>
        <w:t xml:space="preserve">, </w:t>
      </w:r>
      <w:proofErr w:type="spellStart"/>
      <w:r w:rsidRPr="00E37E36">
        <w:rPr>
          <w:rFonts w:ascii="Arial" w:hAnsi="Arial" w:cs="Arial"/>
        </w:rPr>
        <w:t>Mahmoud</w:t>
      </w:r>
      <w:proofErr w:type="spellEnd"/>
      <w:r w:rsidRPr="00E37E36">
        <w:rPr>
          <w:rFonts w:ascii="Arial" w:hAnsi="Arial" w:cs="Arial"/>
        </w:rPr>
        <w:t xml:space="preserve">. </w:t>
      </w:r>
      <w:r w:rsidRPr="00E37E36">
        <w:rPr>
          <w:rFonts w:ascii="Arial" w:hAnsi="Arial" w:cs="Arial"/>
          <w:b/>
          <w:bCs/>
        </w:rPr>
        <w:t xml:space="preserve">Face </w:t>
      </w:r>
      <w:proofErr w:type="spellStart"/>
      <w:r w:rsidRPr="00E37E36">
        <w:rPr>
          <w:rFonts w:ascii="Arial" w:hAnsi="Arial" w:cs="Arial"/>
          <w:b/>
          <w:bCs/>
        </w:rPr>
        <w:t>Recognition</w:t>
      </w:r>
      <w:proofErr w:type="spellEnd"/>
      <w:r w:rsidRPr="00E37E36">
        <w:rPr>
          <w:rFonts w:ascii="Arial" w:hAnsi="Arial" w:cs="Arial"/>
          <w:b/>
          <w:bCs/>
        </w:rPr>
        <w:t xml:space="preserve"> </w:t>
      </w:r>
      <w:proofErr w:type="spellStart"/>
      <w:r w:rsidRPr="00E37E36">
        <w:rPr>
          <w:rFonts w:ascii="Arial" w:hAnsi="Arial" w:cs="Arial"/>
          <w:b/>
          <w:bCs/>
        </w:rPr>
        <w:t>Based</w:t>
      </w:r>
      <w:proofErr w:type="spellEnd"/>
      <w:r w:rsidRPr="00E37E36">
        <w:rPr>
          <w:rFonts w:ascii="Arial" w:hAnsi="Arial" w:cs="Arial"/>
          <w:b/>
          <w:bCs/>
        </w:rPr>
        <w:t xml:space="preserve"> </w:t>
      </w:r>
      <w:proofErr w:type="spellStart"/>
      <w:r w:rsidRPr="00E37E36">
        <w:rPr>
          <w:rFonts w:ascii="Arial" w:hAnsi="Arial" w:cs="Arial"/>
          <w:b/>
          <w:bCs/>
        </w:rPr>
        <w:t>On</w:t>
      </w:r>
      <w:proofErr w:type="spellEnd"/>
      <w:r w:rsidRPr="00E37E36">
        <w:rPr>
          <w:rFonts w:ascii="Arial" w:hAnsi="Arial" w:cs="Arial"/>
          <w:b/>
          <w:bCs/>
        </w:rPr>
        <w:t xml:space="preserve"> LBPH </w:t>
      </w:r>
      <w:proofErr w:type="spellStart"/>
      <w:r w:rsidRPr="00E37E36">
        <w:rPr>
          <w:rFonts w:ascii="Arial" w:hAnsi="Arial" w:cs="Arial"/>
          <w:b/>
          <w:bCs/>
        </w:rPr>
        <w:t>Algorithm</w:t>
      </w:r>
      <w:proofErr w:type="spellEnd"/>
      <w:r w:rsidRPr="00E37E36">
        <w:rPr>
          <w:rFonts w:ascii="Arial" w:hAnsi="Arial" w:cs="Arial"/>
        </w:rPr>
        <w:t>. disponível em:&lt;</w:t>
      </w:r>
      <w:hyperlink w:tgtFrame="_blank" w:tooltip="https://medium.com/dev-genius/face-recognition-based-on-lbph-algorithm-17acd65ca5f7" w:history="1" r:id="rId98">
        <w:r w:rsidRPr="00E37E36">
          <w:rPr>
            <w:rFonts w:ascii="Arial" w:hAnsi="Arial" w:cs="Arial"/>
          </w:rPr>
          <w:t>https://medium.com/dev-genius/face-recognition-based-on-lbph-algorithm-17acd65ca5f7</w:t>
        </w:r>
      </w:hyperlink>
      <w:r w:rsidRPr="00E37E36">
        <w:rPr>
          <w:rFonts w:ascii="Arial" w:hAnsi="Arial" w:cs="Arial"/>
        </w:rPr>
        <w:t>&gt; data de acesso: 20/07/2020</w:t>
      </w:r>
    </w:p>
    <w:p w:rsidRPr="000C6A1A" w:rsidR="00E37E36" w:rsidP="38EE5BB5" w:rsidRDefault="00E37E36" w14:paraId="65AA776E" w14:textId="77777777">
      <w:pPr>
        <w:spacing w:line="360" w:lineRule="auto"/>
        <w:rPr>
          <w:rFonts w:ascii="Arial" w:hAnsi="Arial" w:eastAsia="Arial" w:cs="Arial"/>
          <w:color w:val="212121"/>
        </w:rPr>
      </w:pPr>
    </w:p>
    <w:p w:rsidR="004B739F" w:rsidP="38EE5BB5" w:rsidRDefault="63468DBC" w14:paraId="5F102BF0" w14:textId="5E4C23EB">
      <w:pPr>
        <w:spacing w:line="360" w:lineRule="auto"/>
        <w:rPr>
          <w:rFonts w:ascii="Arial" w:hAnsi="Arial" w:eastAsia="Arial" w:cs="Arial"/>
          <w:color w:val="212121"/>
        </w:rPr>
      </w:pPr>
      <w:r w:rsidRPr="000C6A1A">
        <w:rPr>
          <w:rFonts w:ascii="Arial" w:hAnsi="Arial" w:eastAsia="Arial" w:cs="Arial"/>
          <w:b/>
          <w:bCs/>
          <w:color w:val="212121"/>
        </w:rPr>
        <w:t>HAYKIN</w:t>
      </w:r>
      <w:r w:rsidRPr="38EE5BB5">
        <w:rPr>
          <w:rFonts w:ascii="Arial" w:hAnsi="Arial" w:eastAsia="Arial" w:cs="Arial"/>
          <w:color w:val="212121"/>
        </w:rPr>
        <w:t xml:space="preserve">, Simon. </w:t>
      </w:r>
      <w:r w:rsidRPr="38EE5BB5">
        <w:rPr>
          <w:rFonts w:ascii="Arial" w:hAnsi="Arial" w:eastAsia="Arial" w:cs="Arial"/>
          <w:b/>
          <w:bCs/>
          <w:color w:val="212121"/>
        </w:rPr>
        <w:t>Redes Neurais</w:t>
      </w:r>
      <w:r w:rsidRPr="38EE5BB5">
        <w:rPr>
          <w:rFonts w:ascii="Arial" w:hAnsi="Arial" w:eastAsia="Arial" w:cs="Arial"/>
          <w:color w:val="212121"/>
        </w:rPr>
        <w:t>: Princípios e Prática. 2. ed. [</w:t>
      </w:r>
      <w:r w:rsidRPr="38EE5BB5">
        <w:rPr>
          <w:rFonts w:ascii="Arial" w:hAnsi="Arial" w:eastAsia="Arial" w:cs="Arial"/>
          <w:i/>
          <w:iCs/>
          <w:color w:val="212121"/>
        </w:rPr>
        <w:t>S. l.</w:t>
      </w:r>
      <w:r w:rsidRPr="38EE5BB5">
        <w:rPr>
          <w:rFonts w:ascii="Arial" w:hAnsi="Arial" w:eastAsia="Arial" w:cs="Arial"/>
          <w:color w:val="212121"/>
        </w:rPr>
        <w:t xml:space="preserve">]: Bookman, 2001. 898 p. ISBN 8573077182. data de acesso:08/06/2020 </w:t>
      </w:r>
    </w:p>
    <w:p w:rsidR="004B739F" w:rsidP="38EE5BB5" w:rsidRDefault="63468DBC" w14:paraId="51A7CFF0" w14:textId="3BD8B90D">
      <w:pPr>
        <w:spacing w:line="360" w:lineRule="auto"/>
        <w:rPr>
          <w:rFonts w:ascii="Arial" w:hAnsi="Arial" w:eastAsia="Arial" w:cs="Arial"/>
          <w:color w:val="212121"/>
        </w:rPr>
      </w:pPr>
      <w:r w:rsidRPr="38EE5BB5">
        <w:rPr>
          <w:rFonts w:ascii="Arial" w:hAnsi="Arial" w:eastAsia="Arial" w:cs="Arial"/>
          <w:b/>
          <w:bCs/>
          <w:color w:val="212121"/>
        </w:rPr>
        <w:t>HENRIQUE</w:t>
      </w:r>
      <w:r w:rsidRPr="38EE5BB5">
        <w:rPr>
          <w:rFonts w:ascii="Arial" w:hAnsi="Arial" w:eastAsia="Arial" w:cs="Arial"/>
          <w:color w:val="212121"/>
        </w:rPr>
        <w:t>, Luiz de Oliveira </w:t>
      </w:r>
      <w:proofErr w:type="spellStart"/>
      <w:r w:rsidRPr="38EE5BB5">
        <w:rPr>
          <w:rFonts w:ascii="Arial" w:hAnsi="Arial" w:eastAsia="Arial" w:cs="Arial"/>
          <w:color w:val="212121"/>
        </w:rPr>
        <w:t>Galimberti</w:t>
      </w:r>
      <w:proofErr w:type="spellEnd"/>
      <w:r w:rsidRPr="38EE5BB5">
        <w:rPr>
          <w:rFonts w:ascii="Arial" w:hAnsi="Arial" w:eastAsia="Arial" w:cs="Arial"/>
          <w:color w:val="212121"/>
        </w:rPr>
        <w:t>. </w:t>
      </w:r>
      <w:r w:rsidRPr="38EE5BB5">
        <w:rPr>
          <w:rFonts w:ascii="Arial" w:hAnsi="Arial" w:eastAsia="Arial" w:cs="Arial"/>
          <w:b/>
          <w:bCs/>
          <w:color w:val="212121"/>
        </w:rPr>
        <w:t>Estudo Comparativo de Algoritmos de Biometria Facial Disponibilizados pela Biblioteca </w:t>
      </w:r>
      <w:proofErr w:type="spellStart"/>
      <w:r w:rsidRPr="38EE5BB5">
        <w:rPr>
          <w:rFonts w:ascii="Arial" w:hAnsi="Arial" w:eastAsia="Arial" w:cs="Arial"/>
          <w:b/>
          <w:bCs/>
          <w:color w:val="212121"/>
        </w:rPr>
        <w:t>Opencv</w:t>
      </w:r>
      <w:proofErr w:type="spellEnd"/>
      <w:r w:rsidRPr="38EE5BB5">
        <w:rPr>
          <w:rFonts w:ascii="Arial" w:hAnsi="Arial" w:eastAsia="Arial" w:cs="Arial"/>
          <w:b/>
          <w:bCs/>
          <w:color w:val="212121"/>
        </w:rPr>
        <w:t> para Controle de Acesso</w:t>
      </w:r>
      <w:r w:rsidRPr="38EE5BB5">
        <w:rPr>
          <w:rFonts w:ascii="Arial" w:hAnsi="Arial" w:eastAsia="Arial" w:cs="Arial"/>
          <w:color w:val="212121"/>
        </w:rPr>
        <w:t xml:space="preserve">. Lajeado: UNIVATES,2018. Disponível em: &lt;https://www.maratona.univates.br/bdu/bitstream/10737/2328/1/2018LuizHenriquedeOliveiraGalimberti.pdf&gt; data de acesso:20/06/2020 </w:t>
      </w:r>
    </w:p>
    <w:p w:rsidR="004B739F" w:rsidP="38EE5BB5" w:rsidRDefault="63468DBC" w14:paraId="15256552" w14:textId="3E3E572C">
      <w:pPr>
        <w:spacing w:line="360" w:lineRule="auto"/>
        <w:rPr>
          <w:rFonts w:ascii="Arial" w:hAnsi="Arial" w:eastAsia="Arial" w:cs="Arial"/>
          <w:color w:val="212121"/>
        </w:rPr>
      </w:pPr>
      <w:r w:rsidRPr="38EE5BB5">
        <w:rPr>
          <w:rFonts w:ascii="Arial" w:hAnsi="Arial" w:eastAsia="Arial" w:cs="Arial"/>
          <w:b/>
          <w:bCs/>
          <w:color w:val="212121"/>
        </w:rPr>
        <w:t>KÖRTIN</w:t>
      </w:r>
      <w:r w:rsidRPr="38EE5BB5">
        <w:rPr>
          <w:rFonts w:ascii="Arial" w:hAnsi="Arial" w:eastAsia="Arial" w:cs="Arial"/>
          <w:color w:val="212121"/>
        </w:rPr>
        <w:t xml:space="preserve">, Thales </w:t>
      </w:r>
      <w:proofErr w:type="spellStart"/>
      <w:r w:rsidRPr="38EE5BB5">
        <w:rPr>
          <w:rFonts w:ascii="Arial" w:hAnsi="Arial" w:eastAsia="Arial" w:cs="Arial"/>
          <w:color w:val="212121"/>
        </w:rPr>
        <w:t>Sehn</w:t>
      </w:r>
      <w:proofErr w:type="spellEnd"/>
      <w:r w:rsidRPr="38EE5BB5">
        <w:rPr>
          <w:rFonts w:ascii="Arial" w:hAnsi="Arial" w:eastAsia="Arial" w:cs="Arial"/>
          <w:color w:val="212121"/>
        </w:rPr>
        <w:t xml:space="preserve"> </w:t>
      </w:r>
      <w:proofErr w:type="spellStart"/>
      <w:r w:rsidRPr="38EE5BB5">
        <w:rPr>
          <w:rFonts w:ascii="Arial" w:hAnsi="Arial" w:eastAsia="Arial" w:cs="Arial"/>
          <w:color w:val="212121"/>
        </w:rPr>
        <w:t>Körtin</w:t>
      </w:r>
      <w:proofErr w:type="spellEnd"/>
      <w:r w:rsidRPr="38EE5BB5">
        <w:rPr>
          <w:rFonts w:ascii="Arial" w:hAnsi="Arial" w:eastAsia="Arial" w:cs="Arial"/>
          <w:color w:val="212121"/>
        </w:rPr>
        <w:t>;</w:t>
      </w:r>
      <w:r w:rsidRPr="38EE5BB5">
        <w:rPr>
          <w:rFonts w:ascii="Arial" w:hAnsi="Arial" w:eastAsia="Arial" w:cs="Arial"/>
          <w:b/>
          <w:bCs/>
          <w:color w:val="212121"/>
        </w:rPr>
        <w:t xml:space="preserve"> FILHO</w:t>
      </w:r>
      <w:r w:rsidRPr="38EE5BB5">
        <w:rPr>
          <w:rFonts w:ascii="Arial" w:hAnsi="Arial" w:eastAsia="Arial" w:cs="Arial"/>
          <w:color w:val="212121"/>
        </w:rPr>
        <w:t xml:space="preserve">, Nelson Lopes Duarte Filho. </w:t>
      </w:r>
      <w:r w:rsidRPr="38EE5BB5">
        <w:rPr>
          <w:rFonts w:ascii="Arial" w:hAnsi="Arial" w:eastAsia="Arial" w:cs="Arial"/>
          <w:b/>
          <w:bCs/>
          <w:color w:val="212121"/>
        </w:rPr>
        <w:t xml:space="preserve">Utilizando </w:t>
      </w:r>
      <w:proofErr w:type="spellStart"/>
      <w:r w:rsidRPr="38EE5BB5">
        <w:rPr>
          <w:rFonts w:ascii="Arial" w:hAnsi="Arial" w:eastAsia="Arial" w:cs="Arial"/>
          <w:b/>
          <w:bCs/>
          <w:color w:val="212121"/>
        </w:rPr>
        <w:t>Eigenfaces</w:t>
      </w:r>
      <w:proofErr w:type="spellEnd"/>
      <w:r w:rsidRPr="38EE5BB5">
        <w:rPr>
          <w:rFonts w:ascii="Arial" w:hAnsi="Arial" w:eastAsia="Arial" w:cs="Arial"/>
          <w:b/>
          <w:bCs/>
          <w:color w:val="212121"/>
        </w:rPr>
        <w:t xml:space="preserve"> para Reconhecimento de Imagens</w:t>
      </w:r>
      <w:r w:rsidRPr="38EE5BB5">
        <w:rPr>
          <w:rFonts w:ascii="Arial" w:hAnsi="Arial" w:eastAsia="Arial" w:cs="Arial"/>
          <w:color w:val="212121"/>
        </w:rPr>
        <w:t xml:space="preserve">. Rio Grande: UFRGS, 2004. Disponível em: &lt;https://www.researchgate.net/profile/Thales_Koerting/publication/265480668_Utilizando_Eigenfaces_para_Reconhecimento_de_Imagens/links/569e218d08ae16fdf07c0176.pdf&gt;  data de acesso:14/07/2020 </w:t>
      </w:r>
    </w:p>
    <w:p w:rsidR="004B739F" w:rsidP="38EE5BB5" w:rsidRDefault="63468DBC" w14:paraId="21356F21" w14:textId="135C3B2B">
      <w:pPr>
        <w:spacing w:line="360" w:lineRule="auto"/>
        <w:rPr>
          <w:rFonts w:ascii="Arial" w:hAnsi="Arial" w:eastAsia="Arial" w:cs="Arial"/>
          <w:color w:val="212121"/>
        </w:rPr>
      </w:pPr>
      <w:r w:rsidRPr="38EE5BB5">
        <w:rPr>
          <w:rFonts w:ascii="Arial" w:hAnsi="Arial" w:eastAsia="Arial" w:cs="Arial"/>
          <w:b/>
          <w:bCs/>
          <w:color w:val="212121"/>
        </w:rPr>
        <w:t>MEDINA, </w:t>
      </w:r>
      <w:r w:rsidRPr="38EE5BB5">
        <w:rPr>
          <w:rFonts w:ascii="Arial" w:hAnsi="Arial" w:eastAsia="Arial" w:cs="Arial"/>
          <w:color w:val="212121"/>
        </w:rPr>
        <w:t>Leandro Medina de Oliveira. </w:t>
      </w:r>
      <w:r w:rsidRPr="38EE5BB5">
        <w:rPr>
          <w:rFonts w:ascii="Arial" w:hAnsi="Arial" w:eastAsia="Arial" w:cs="Arial"/>
          <w:b/>
          <w:bCs/>
          <w:color w:val="212121"/>
        </w:rPr>
        <w:t>Desperdício de Papel em Atividades Acadêmicas. </w:t>
      </w:r>
      <w:r w:rsidRPr="38EE5BB5">
        <w:rPr>
          <w:rFonts w:ascii="Arial" w:hAnsi="Arial" w:eastAsia="Arial" w:cs="Arial"/>
          <w:color w:val="212121"/>
        </w:rPr>
        <w:t xml:space="preserve">Campinas: UNICAMP, 2010.  Disponível em: &lt;http://sistemas.ib.unicamp.br/be310/nova/index.php/be310/article/viewFile/244/18&gt; data de acesso:10/04/2020 </w:t>
      </w:r>
    </w:p>
    <w:p w:rsidR="004B739F" w:rsidP="38EE5BB5" w:rsidRDefault="63468DBC" w14:paraId="10E55BCB" w14:textId="5B8E5CDF">
      <w:pPr>
        <w:spacing w:line="360" w:lineRule="auto"/>
        <w:rPr>
          <w:rFonts w:ascii="Arial" w:hAnsi="Arial" w:eastAsia="Arial" w:cs="Arial"/>
          <w:color w:val="212121"/>
        </w:rPr>
      </w:pPr>
      <w:r w:rsidRPr="00EC394F">
        <w:rPr>
          <w:rFonts w:ascii="Arial" w:hAnsi="Arial" w:eastAsia="Arial" w:cs="Arial"/>
          <w:b/>
          <w:bCs/>
          <w:color w:val="212121"/>
          <w:lang w:val="en-US"/>
        </w:rPr>
        <w:t xml:space="preserve">MLX90614 family Single and Dual Zone Infra Red Thermometer in TO-39. </w:t>
      </w:r>
      <w:proofErr w:type="spellStart"/>
      <w:r w:rsidRPr="38EE5BB5">
        <w:rPr>
          <w:rFonts w:ascii="Arial" w:hAnsi="Arial" w:eastAsia="Arial" w:cs="Arial"/>
          <w:color w:val="212121"/>
        </w:rPr>
        <w:t>Disponivel</w:t>
      </w:r>
      <w:proofErr w:type="spellEnd"/>
      <w:r w:rsidRPr="38EE5BB5">
        <w:rPr>
          <w:rFonts w:ascii="Arial" w:hAnsi="Arial" w:eastAsia="Arial" w:cs="Arial"/>
          <w:color w:val="212121"/>
        </w:rPr>
        <w:t xml:space="preserve"> em:&lt; </w:t>
      </w:r>
      <w:r w:rsidRPr="00D052B8">
        <w:rPr>
          <w:rFonts w:ascii="Arial" w:hAnsi="Arial" w:eastAsia="Arial" w:cs="Arial"/>
        </w:rPr>
        <w:t>https://datasheet.octopart.com/MLX90614ESF-BAA-000-TU-Melexis-datasheet-12517428.pdf</w:t>
      </w:r>
      <w:r w:rsidRPr="38EE5BB5">
        <w:rPr>
          <w:rFonts w:ascii="Arial" w:hAnsi="Arial" w:eastAsia="Arial" w:cs="Arial"/>
          <w:color w:val="212121"/>
        </w:rPr>
        <w:t xml:space="preserve"> &gt; data de acesso:02/11/2020 </w:t>
      </w:r>
    </w:p>
    <w:p w:rsidR="004B739F" w:rsidP="38EE5BB5" w:rsidRDefault="63468DBC" w14:paraId="5E3C9862" w14:textId="0C4577BF">
      <w:pPr>
        <w:spacing w:line="360" w:lineRule="auto"/>
        <w:rPr>
          <w:rFonts w:ascii="Arial" w:hAnsi="Arial" w:eastAsia="Arial" w:cs="Arial"/>
          <w:color w:val="212121"/>
        </w:rPr>
      </w:pPr>
      <w:r w:rsidRPr="38EE5BB5">
        <w:rPr>
          <w:rFonts w:ascii="Arial" w:hAnsi="Arial" w:eastAsia="Arial" w:cs="Arial"/>
          <w:b/>
          <w:bCs/>
          <w:color w:val="212121"/>
        </w:rPr>
        <w:t>NATIONAL SCIENCE AND TECHNOLOGY COUNCIL</w:t>
      </w:r>
      <w:r w:rsidRPr="38EE5BB5">
        <w:rPr>
          <w:rFonts w:ascii="Arial" w:hAnsi="Arial" w:eastAsia="Arial" w:cs="Arial"/>
          <w:color w:val="212121"/>
        </w:rPr>
        <w:t>, Governo dos estados unidos.</w:t>
      </w:r>
      <w:r w:rsidRPr="38EE5BB5">
        <w:rPr>
          <w:rFonts w:ascii="Arial" w:hAnsi="Arial" w:eastAsia="Arial" w:cs="Arial"/>
          <w:b/>
          <w:bCs/>
          <w:color w:val="212121"/>
        </w:rPr>
        <w:t> Face </w:t>
      </w:r>
      <w:proofErr w:type="spellStart"/>
      <w:r w:rsidRPr="38EE5BB5">
        <w:rPr>
          <w:rFonts w:ascii="Arial" w:hAnsi="Arial" w:eastAsia="Arial" w:cs="Arial"/>
          <w:b/>
          <w:bCs/>
          <w:color w:val="212121"/>
        </w:rPr>
        <w:t>Recognition</w:t>
      </w:r>
      <w:proofErr w:type="spellEnd"/>
      <w:r w:rsidRPr="38EE5BB5">
        <w:rPr>
          <w:rFonts w:ascii="Arial" w:hAnsi="Arial" w:eastAsia="Arial" w:cs="Arial"/>
          <w:color w:val="212121"/>
        </w:rPr>
        <w:t xml:space="preserve">. Estados unidos: NSTC,2006. Disponível em: &lt;https://www.hsdl.org/?view&amp;did=463904&gt; data de acesso:10/04/2020 </w:t>
      </w:r>
    </w:p>
    <w:p w:rsidRPr="00E37E36" w:rsidR="00E37E36" w:rsidP="00E37E36" w:rsidRDefault="00E37E36" w14:paraId="600F8D1D" w14:textId="403CEFDD">
      <w:pPr>
        <w:rPr>
          <w:rFonts w:ascii="Arial" w:hAnsi="Arial" w:eastAsia="Arial" w:cs="Arial"/>
          <w:color w:val="212121"/>
        </w:rPr>
      </w:pPr>
      <w:r w:rsidRPr="00AE799C">
        <w:rPr>
          <w:rFonts w:ascii="Arial" w:hAnsi="Arial" w:eastAsia="Arial" w:cs="Arial"/>
          <w:b/>
          <w:bCs/>
          <w:color w:val="212121"/>
          <w:lang w:val="en-US"/>
        </w:rPr>
        <w:t>OPEN SOURCE COMPUTER VISION</w:t>
      </w:r>
      <w:r w:rsidRPr="00AE799C">
        <w:rPr>
          <w:rFonts w:ascii="Arial" w:hAnsi="Arial" w:eastAsia="Arial" w:cs="Arial"/>
          <w:color w:val="212121"/>
          <w:lang w:val="en-US"/>
        </w:rPr>
        <w:t xml:space="preserve">. </w:t>
      </w:r>
      <w:r w:rsidRPr="00AE799C">
        <w:rPr>
          <w:rFonts w:ascii="Arial" w:hAnsi="Arial" w:eastAsia="Arial" w:cs="Arial"/>
          <w:b/>
          <w:bCs/>
          <w:color w:val="212121"/>
          <w:lang w:val="en-US"/>
        </w:rPr>
        <w:t>Face Recognition with OpenCV</w:t>
      </w:r>
      <w:r w:rsidRPr="00AE799C">
        <w:rPr>
          <w:rFonts w:ascii="Arial" w:hAnsi="Arial" w:eastAsia="Arial" w:cs="Arial"/>
          <w:color w:val="212121"/>
          <w:lang w:val="en-US"/>
        </w:rPr>
        <w:t xml:space="preserve">. </w:t>
      </w:r>
      <w:r w:rsidRPr="00E37E36">
        <w:rPr>
          <w:rFonts w:ascii="Arial" w:hAnsi="Arial" w:eastAsia="Arial" w:cs="Arial"/>
          <w:color w:val="212121"/>
        </w:rPr>
        <w:t>Disponível em: &lt;https://docs.opencv.org/3.4/da/d60/tutorial_face_main.html&gt; data de acesso: 20/04/2020</w:t>
      </w:r>
    </w:p>
    <w:p w:rsidR="004B739F" w:rsidP="38EE5BB5" w:rsidRDefault="63468DBC" w14:paraId="752E5BB8" w14:textId="7F4B28E0">
      <w:pPr>
        <w:spacing w:line="360" w:lineRule="auto"/>
        <w:rPr>
          <w:rFonts w:ascii="Arial" w:hAnsi="Arial" w:eastAsia="Arial" w:cs="Arial"/>
          <w:color w:val="212121"/>
        </w:rPr>
      </w:pPr>
      <w:proofErr w:type="spellStart"/>
      <w:r w:rsidRPr="38EE5BB5">
        <w:rPr>
          <w:rFonts w:ascii="Arial" w:hAnsi="Arial" w:eastAsia="Arial" w:cs="Arial"/>
          <w:b/>
          <w:bCs/>
          <w:color w:val="212121"/>
        </w:rPr>
        <w:t>Pyserial</w:t>
      </w:r>
      <w:proofErr w:type="spellEnd"/>
      <w:r w:rsidRPr="38EE5BB5">
        <w:rPr>
          <w:rFonts w:ascii="Arial" w:hAnsi="Arial" w:eastAsia="Arial" w:cs="Arial"/>
          <w:b/>
          <w:bCs/>
          <w:color w:val="212121"/>
        </w:rPr>
        <w:t xml:space="preserve"> </w:t>
      </w:r>
      <w:proofErr w:type="spellStart"/>
      <w:r w:rsidRPr="38EE5BB5">
        <w:rPr>
          <w:rFonts w:ascii="Arial" w:hAnsi="Arial" w:eastAsia="Arial" w:cs="Arial"/>
          <w:b/>
          <w:bCs/>
          <w:color w:val="212121"/>
        </w:rPr>
        <w:t>documentation</w:t>
      </w:r>
      <w:proofErr w:type="spellEnd"/>
      <w:r w:rsidRPr="38EE5BB5">
        <w:rPr>
          <w:rFonts w:ascii="Arial" w:hAnsi="Arial" w:eastAsia="Arial" w:cs="Arial"/>
          <w:b/>
          <w:bCs/>
          <w:color w:val="212121"/>
        </w:rPr>
        <w:t xml:space="preserve">. </w:t>
      </w:r>
      <w:proofErr w:type="spellStart"/>
      <w:r w:rsidRPr="38EE5BB5">
        <w:rPr>
          <w:rFonts w:ascii="Arial" w:hAnsi="Arial" w:eastAsia="Arial" w:cs="Arial"/>
          <w:color w:val="212121"/>
        </w:rPr>
        <w:t>Disponivel</w:t>
      </w:r>
      <w:proofErr w:type="spellEnd"/>
      <w:r w:rsidRPr="38EE5BB5">
        <w:rPr>
          <w:rFonts w:ascii="Arial" w:hAnsi="Arial" w:eastAsia="Arial" w:cs="Arial"/>
          <w:color w:val="212121"/>
        </w:rPr>
        <w:t xml:space="preserve"> em: &lt;https://pythonhosted.org/pyserial/pyserial_api.html&gt; data de acesso: 02/11/2020 </w:t>
      </w:r>
    </w:p>
    <w:p w:rsidR="004B739F" w:rsidP="38EE5BB5" w:rsidRDefault="63468DBC" w14:paraId="51F288F1" w14:textId="712C99D8">
      <w:pPr>
        <w:spacing w:line="360" w:lineRule="auto"/>
        <w:rPr>
          <w:rFonts w:ascii="Arial" w:hAnsi="Arial" w:eastAsia="Arial" w:cs="Arial"/>
          <w:color w:val="212121"/>
        </w:rPr>
      </w:pPr>
      <w:r w:rsidRPr="38EE5BB5">
        <w:rPr>
          <w:rFonts w:ascii="Arial" w:hAnsi="Arial" w:eastAsia="Arial" w:cs="Arial"/>
          <w:b/>
          <w:bCs/>
          <w:color w:val="212121"/>
        </w:rPr>
        <w:t>SEVERINO</w:t>
      </w:r>
      <w:r w:rsidRPr="38EE5BB5">
        <w:rPr>
          <w:rFonts w:ascii="Arial" w:hAnsi="Arial" w:eastAsia="Arial" w:cs="Arial"/>
          <w:color w:val="212121"/>
        </w:rPr>
        <w:t xml:space="preserve">, Antônio Joaquim. </w:t>
      </w:r>
      <w:r w:rsidRPr="38EE5BB5">
        <w:rPr>
          <w:rFonts w:ascii="Arial" w:hAnsi="Arial" w:eastAsia="Arial" w:cs="Arial"/>
          <w:b/>
          <w:bCs/>
          <w:color w:val="212121"/>
        </w:rPr>
        <w:t>Metodologia do Trabalho Científico</w:t>
      </w:r>
      <w:r w:rsidRPr="38EE5BB5">
        <w:rPr>
          <w:rFonts w:ascii="Arial" w:hAnsi="Arial" w:eastAsia="Arial" w:cs="Arial"/>
          <w:color w:val="212121"/>
        </w:rPr>
        <w:t>. 23ª ed. Cortez Editora, 2007</w:t>
      </w:r>
    </w:p>
    <w:p w:rsidR="004B739F" w:rsidP="38EE5BB5" w:rsidRDefault="63468DBC" w14:paraId="3337B807" w14:textId="2D43DD3D">
      <w:pPr>
        <w:spacing w:line="360" w:lineRule="auto"/>
        <w:rPr>
          <w:rFonts w:ascii="Arial" w:hAnsi="Arial" w:eastAsia="Arial" w:cs="Arial"/>
          <w:color w:val="212121"/>
        </w:rPr>
      </w:pPr>
      <w:r w:rsidRPr="38EE5BB5">
        <w:rPr>
          <w:rFonts w:ascii="Arial" w:hAnsi="Arial" w:eastAsia="Arial" w:cs="Arial"/>
          <w:b/>
          <w:bCs/>
          <w:color w:val="212121"/>
        </w:rPr>
        <w:t>SINFIC</w:t>
      </w:r>
      <w:r w:rsidRPr="38EE5BB5">
        <w:rPr>
          <w:rFonts w:ascii="Arial" w:hAnsi="Arial" w:eastAsia="Arial" w:cs="Arial"/>
          <w:color w:val="212121"/>
        </w:rPr>
        <w:t xml:space="preserve">. </w:t>
      </w:r>
      <w:proofErr w:type="spellStart"/>
      <w:r w:rsidRPr="38EE5BB5">
        <w:rPr>
          <w:rFonts w:ascii="Arial" w:hAnsi="Arial" w:eastAsia="Arial" w:cs="Arial"/>
          <w:color w:val="212121"/>
        </w:rPr>
        <w:t>Sinfic</w:t>
      </w:r>
      <w:proofErr w:type="spellEnd"/>
      <w:r w:rsidRPr="38EE5BB5">
        <w:rPr>
          <w:rFonts w:ascii="Arial" w:hAnsi="Arial" w:eastAsia="Arial" w:cs="Arial"/>
          <w:color w:val="212121"/>
        </w:rPr>
        <w:t xml:space="preserve"> AS. </w:t>
      </w:r>
      <w:r w:rsidRPr="38EE5BB5">
        <w:rPr>
          <w:rFonts w:ascii="Arial" w:hAnsi="Arial" w:eastAsia="Arial" w:cs="Arial"/>
          <w:b/>
          <w:bCs/>
          <w:color w:val="212121"/>
        </w:rPr>
        <w:t xml:space="preserve">Reconhecimento de padrões através de </w:t>
      </w:r>
      <w:proofErr w:type="spellStart"/>
      <w:r w:rsidRPr="38EE5BB5">
        <w:rPr>
          <w:rFonts w:ascii="Arial" w:hAnsi="Arial" w:eastAsia="Arial" w:cs="Arial"/>
          <w:b/>
          <w:bCs/>
          <w:color w:val="212121"/>
        </w:rPr>
        <w:t>Eigenfaces</w:t>
      </w:r>
      <w:proofErr w:type="spellEnd"/>
      <w:r w:rsidRPr="38EE5BB5">
        <w:rPr>
          <w:rFonts w:ascii="Arial" w:hAnsi="Arial" w:eastAsia="Arial" w:cs="Arial"/>
          <w:b/>
          <w:bCs/>
          <w:color w:val="212121"/>
        </w:rPr>
        <w:t xml:space="preserve">. </w:t>
      </w:r>
      <w:r w:rsidRPr="38EE5BB5">
        <w:rPr>
          <w:rFonts w:ascii="Arial" w:hAnsi="Arial" w:eastAsia="Arial" w:cs="Arial"/>
          <w:color w:val="212121"/>
        </w:rPr>
        <w:t xml:space="preserve">Disponível em: &lt;http://www.sinfic.pt/SinficWeb/displayconteudo.do2?numero=44666#:~:text=Esta%20t%C3%A9cnica%20foi%20desenvolvida%20por,combina%C3%A7%C3%A3o%20linear%20de%20diversas%20Eigenfaces.&gt; data de acesso:30/08/2020 </w:t>
      </w:r>
    </w:p>
    <w:p w:rsidRPr="00EC394F" w:rsidR="004B739F" w:rsidP="38EE5BB5" w:rsidRDefault="63468DBC" w14:paraId="46145ED5" w14:noSpellErr="1" w14:textId="583BD637">
      <w:pPr>
        <w:spacing w:line="360" w:lineRule="auto"/>
        <w:rPr>
          <w:rFonts w:ascii="Arial" w:hAnsi="Arial" w:eastAsia="Arial" w:cs="Arial"/>
          <w:color w:val="212121"/>
          <w:lang w:val="en-US"/>
        </w:rPr>
      </w:pPr>
      <w:r w:rsidRPr="7398E423" w:rsidR="63468DBC">
        <w:rPr>
          <w:rFonts w:ascii="Arial" w:hAnsi="Arial" w:eastAsia="Arial" w:cs="Arial"/>
          <w:b w:val="1"/>
          <w:bCs w:val="1"/>
          <w:color w:val="212121"/>
          <w:lang w:val="en-US"/>
        </w:rPr>
        <w:t>TIMO</w:t>
      </w:r>
      <w:r w:rsidRPr="7398E423" w:rsidR="63468DBC">
        <w:rPr>
          <w:rFonts w:ascii="Arial" w:hAnsi="Arial" w:eastAsia="Arial" w:cs="Arial"/>
          <w:color w:val="212121"/>
          <w:lang w:val="en-US"/>
        </w:rPr>
        <w:t xml:space="preserve"> AHONEN, </w:t>
      </w:r>
      <w:r w:rsidRPr="7398E423" w:rsidR="63468DBC">
        <w:rPr>
          <w:rFonts w:ascii="Arial" w:hAnsi="Arial" w:eastAsia="Arial" w:cs="Arial"/>
          <w:b w:val="1"/>
          <w:bCs w:val="1"/>
          <w:color w:val="212121"/>
          <w:lang w:val="en-US"/>
        </w:rPr>
        <w:t xml:space="preserve">ABDENOUR </w:t>
      </w:r>
      <w:r w:rsidRPr="7398E423" w:rsidR="63468DBC">
        <w:rPr>
          <w:rFonts w:ascii="Arial" w:hAnsi="Arial" w:eastAsia="Arial" w:cs="Arial"/>
          <w:color w:val="212121"/>
          <w:lang w:val="en-US"/>
        </w:rPr>
        <w:t xml:space="preserve">HADID, and </w:t>
      </w:r>
      <w:r w:rsidRPr="7398E423" w:rsidR="63468DBC">
        <w:rPr>
          <w:rFonts w:ascii="Arial" w:hAnsi="Arial" w:eastAsia="Arial" w:cs="Arial"/>
          <w:b w:val="1"/>
          <w:bCs w:val="1"/>
          <w:color w:val="212121"/>
          <w:lang w:val="en-US"/>
        </w:rPr>
        <w:t>MATTI</w:t>
      </w:r>
      <w:r w:rsidRPr="7398E423" w:rsidR="63468DBC">
        <w:rPr>
          <w:rFonts w:ascii="Arial" w:hAnsi="Arial" w:eastAsia="Arial" w:cs="Arial"/>
          <w:color w:val="212121"/>
          <w:lang w:val="en-US"/>
        </w:rPr>
        <w:t xml:space="preserve"> PIETIK¨AINEN</w:t>
      </w:r>
      <w:r w:rsidRPr="7398E423" w:rsidR="63468DBC">
        <w:rPr>
          <w:rFonts w:ascii="Arial" w:hAnsi="Arial" w:eastAsia="Arial" w:cs="Arial"/>
          <w:b w:val="1"/>
          <w:bCs w:val="1"/>
          <w:color w:val="212121"/>
          <w:lang w:val="en-US"/>
        </w:rPr>
        <w:t>,</w:t>
      </w:r>
      <w:r w:rsidRPr="7398E423" w:rsidR="63468DBC">
        <w:rPr>
          <w:rFonts w:ascii="Arial" w:hAnsi="Arial" w:eastAsia="Arial" w:cs="Arial"/>
          <w:color w:val="212121"/>
          <w:lang w:val="en-US"/>
        </w:rPr>
        <w:t xml:space="preserve">&lt; </w:t>
      </w:r>
      <w:r w:rsidRPr="7398E423" w:rsidR="63468DBC">
        <w:rPr>
          <w:rFonts w:ascii="Arial" w:hAnsi="Arial" w:eastAsia="Arial" w:cs="Arial"/>
          <w:lang w:val="en-US"/>
        </w:rPr>
        <w:t>https://link.springer.com/content/pdf/10.1007%2F978-3-540-24670-1_36.pdf&gt;(</w:t>
      </w:r>
      <w:r w:rsidRPr="7398E423" w:rsidR="63468DBC">
        <w:rPr>
          <w:rFonts w:ascii="Arial" w:hAnsi="Arial" w:eastAsia="Arial" w:cs="Arial"/>
          <w:b w:val="1"/>
          <w:bCs w:val="1"/>
          <w:lang w:val="en-US"/>
        </w:rPr>
        <w:t>2004</w:t>
      </w:r>
      <w:r w:rsidRPr="7398E423" w:rsidR="63468DBC">
        <w:rPr>
          <w:rFonts w:ascii="Arial" w:hAnsi="Arial" w:eastAsia="Arial" w:cs="Arial"/>
          <w:color w:val="212121"/>
          <w:lang w:val="en-US"/>
        </w:rPr>
        <w:t>)</w:t>
      </w:r>
      <w:r w:rsidRPr="7398E423" w:rsidR="63468DBC">
        <w:rPr>
          <w:rFonts w:ascii="Arial" w:hAnsi="Arial" w:eastAsia="Arial" w:cs="Arial"/>
          <w:b w:val="1"/>
          <w:bCs w:val="1"/>
          <w:color w:val="212121"/>
          <w:lang w:val="en-US"/>
        </w:rPr>
        <w:t xml:space="preserve">, Several possible dissimilarity measures for LBP histograms.p-472. </w:t>
      </w:r>
      <w:r w:rsidRPr="7398E423" w:rsidR="63468DBC">
        <w:rPr>
          <w:rFonts w:ascii="Arial" w:hAnsi="Arial" w:eastAsia="Arial" w:cs="Arial"/>
          <w:color w:val="212121"/>
          <w:lang w:val="en-US"/>
        </w:rPr>
        <w:t>data de acesso:30/07/2020</w:t>
      </w:r>
    </w:p>
    <w:p w:rsidR="70B6F685" w:rsidP="7398E423" w:rsidRDefault="70B6F685" w14:paraId="6402E7BE" w14:textId="745A861A">
      <w:pPr>
        <w:pStyle w:val="Normal"/>
        <w:spacing w:line="360" w:lineRule="auto"/>
        <w:rPr>
          <w:rFonts w:ascii="Arial" w:hAnsi="Arial" w:eastAsia="Arial" w:cs="Arial"/>
          <w:color w:val="212121"/>
        </w:rPr>
      </w:pPr>
      <w:r w:rsidRPr="7398E423" w:rsidR="70B6F685">
        <w:rPr>
          <w:rFonts w:ascii="Arial" w:hAnsi="Arial" w:eastAsia="Arial" w:cs="Arial"/>
          <w:b w:val="1"/>
          <w:bCs w:val="1"/>
          <w:noProof w:val="0"/>
          <w:color w:val="212121"/>
          <w:sz w:val="24"/>
          <w:szCs w:val="24"/>
          <w:lang w:val="en-US"/>
        </w:rPr>
        <w:t>V</w:t>
      </w:r>
      <w:r w:rsidRPr="7398E423" w:rsidR="70B6F685">
        <w:rPr>
          <w:rFonts w:ascii="Arial" w:hAnsi="Arial" w:eastAsia="Arial" w:cs="Arial"/>
          <w:b w:val="1"/>
          <w:bCs w:val="1"/>
          <w:noProof w:val="0"/>
          <w:color w:val="212121"/>
          <w:sz w:val="24"/>
          <w:szCs w:val="24"/>
          <w:lang w:val="en-US"/>
        </w:rPr>
        <w:t>ASCONCELOS</w:t>
      </w:r>
      <w:r w:rsidRPr="7398E423" w:rsidR="70B6F685">
        <w:rPr>
          <w:rFonts w:ascii="Arial" w:hAnsi="Arial" w:eastAsia="Arial" w:cs="Arial"/>
          <w:noProof w:val="0"/>
          <w:color w:val="212121"/>
          <w:sz w:val="24"/>
          <w:szCs w:val="24"/>
          <w:lang w:val="en-US"/>
        </w:rPr>
        <w:t xml:space="preserve">, </w:t>
      </w:r>
      <w:r w:rsidRPr="7398E423" w:rsidR="70B6F685">
        <w:rPr>
          <w:rFonts w:ascii="Arial" w:hAnsi="Arial" w:eastAsia="Arial" w:cs="Arial"/>
          <w:noProof w:val="0"/>
          <w:color w:val="212121"/>
          <w:sz w:val="24"/>
          <w:szCs w:val="24"/>
          <w:lang w:val="en-US"/>
        </w:rPr>
        <w:t>Simone</w:t>
      </w:r>
      <w:r w:rsidRPr="7398E423" w:rsidR="0A7406C7">
        <w:rPr>
          <w:rFonts w:ascii="Arial" w:hAnsi="Arial" w:eastAsia="Arial" w:cs="Arial"/>
          <w:noProof w:val="0"/>
          <w:color w:val="212121"/>
          <w:sz w:val="24"/>
          <w:szCs w:val="24"/>
          <w:lang w:val="en-US"/>
        </w:rPr>
        <w:t xml:space="preserve">. </w:t>
      </w:r>
      <w:proofErr w:type="spellStart"/>
      <w:r w:rsidRPr="7398E423" w:rsidR="0A7406C7">
        <w:rPr>
          <w:rFonts w:ascii="Arial" w:hAnsi="Arial" w:eastAsia="Arial" w:cs="Arial"/>
          <w:b w:val="1"/>
          <w:bCs w:val="1"/>
          <w:noProof w:val="0"/>
          <w:color w:val="212121"/>
          <w:sz w:val="24"/>
          <w:szCs w:val="24"/>
          <w:lang w:val="en-US"/>
        </w:rPr>
        <w:t>Análise</w:t>
      </w:r>
      <w:proofErr w:type="spellEnd"/>
      <w:r w:rsidRPr="7398E423" w:rsidR="0A7406C7">
        <w:rPr>
          <w:rFonts w:ascii="Arial" w:hAnsi="Arial" w:eastAsia="Arial" w:cs="Arial"/>
          <w:b w:val="1"/>
          <w:bCs w:val="1"/>
          <w:noProof w:val="0"/>
          <w:color w:val="212121"/>
          <w:sz w:val="24"/>
          <w:szCs w:val="24"/>
          <w:lang w:val="en-US"/>
        </w:rPr>
        <w:t xml:space="preserve"> de Componentes </w:t>
      </w:r>
      <w:proofErr w:type="spellStart"/>
      <w:r w:rsidRPr="7398E423" w:rsidR="0A7406C7">
        <w:rPr>
          <w:rFonts w:ascii="Arial" w:hAnsi="Arial" w:eastAsia="Arial" w:cs="Arial"/>
          <w:b w:val="1"/>
          <w:bCs w:val="1"/>
          <w:noProof w:val="0"/>
          <w:color w:val="212121"/>
          <w:sz w:val="24"/>
          <w:szCs w:val="24"/>
          <w:lang w:val="en-US"/>
        </w:rPr>
        <w:t>Principais</w:t>
      </w:r>
      <w:proofErr w:type="spellEnd"/>
      <w:r w:rsidRPr="7398E423" w:rsidR="79BE2966">
        <w:rPr>
          <w:rFonts w:ascii="Arial" w:hAnsi="Arial" w:eastAsia="Arial" w:cs="Arial"/>
          <w:b w:val="1"/>
          <w:bCs w:val="1"/>
          <w:noProof w:val="0"/>
          <w:color w:val="212121"/>
          <w:sz w:val="24"/>
          <w:szCs w:val="24"/>
          <w:lang w:val="en-US"/>
        </w:rPr>
        <w:t>.</w:t>
      </w:r>
      <w:r w:rsidRPr="7398E423" w:rsidR="3499DE3B">
        <w:rPr>
          <w:rFonts w:ascii="Arial" w:hAnsi="Arial" w:eastAsia="Arial" w:cs="Arial"/>
          <w:b w:val="1"/>
          <w:bCs w:val="1"/>
          <w:noProof w:val="0"/>
          <w:color w:val="212121"/>
          <w:sz w:val="24"/>
          <w:szCs w:val="24"/>
          <w:lang w:val="en-US"/>
        </w:rPr>
        <w:t xml:space="preserve"> </w:t>
      </w:r>
      <w:proofErr w:type="spellStart"/>
      <w:r w:rsidRPr="7398E423" w:rsidR="3499DE3B">
        <w:rPr>
          <w:rFonts w:ascii="Arial" w:hAnsi="Arial" w:eastAsia="Arial" w:cs="Arial"/>
          <w:b w:val="0"/>
          <w:bCs w:val="0"/>
          <w:noProof w:val="0"/>
          <w:color w:val="212121"/>
          <w:sz w:val="24"/>
          <w:szCs w:val="24"/>
          <w:lang w:val="en-US"/>
        </w:rPr>
        <w:t>Disponível</w:t>
      </w:r>
      <w:proofErr w:type="spellEnd"/>
      <w:r w:rsidRPr="7398E423" w:rsidR="3499DE3B">
        <w:rPr>
          <w:rFonts w:ascii="Arial" w:hAnsi="Arial" w:eastAsia="Arial" w:cs="Arial"/>
          <w:b w:val="0"/>
          <w:bCs w:val="0"/>
          <w:noProof w:val="0"/>
          <w:color w:val="212121"/>
          <w:sz w:val="24"/>
          <w:szCs w:val="24"/>
          <w:lang w:val="en-US"/>
        </w:rPr>
        <w:t xml:space="preserve"> </w:t>
      </w:r>
      <w:proofErr w:type="spellStart"/>
      <w:r w:rsidRPr="7398E423" w:rsidR="3499DE3B">
        <w:rPr>
          <w:rFonts w:ascii="Arial" w:hAnsi="Arial" w:eastAsia="Arial" w:cs="Arial"/>
          <w:b w:val="0"/>
          <w:bCs w:val="0"/>
          <w:noProof w:val="0"/>
          <w:color w:val="212121"/>
          <w:sz w:val="24"/>
          <w:szCs w:val="24"/>
          <w:lang w:val="en-US"/>
        </w:rPr>
        <w:t>em</w:t>
      </w:r>
      <w:proofErr w:type="spellEnd"/>
      <w:r w:rsidRPr="7398E423" w:rsidR="3499DE3B">
        <w:rPr>
          <w:rFonts w:ascii="Arial" w:hAnsi="Arial" w:eastAsia="Arial" w:cs="Arial"/>
          <w:b w:val="0"/>
          <w:bCs w:val="0"/>
          <w:noProof w:val="0"/>
          <w:color w:val="212121"/>
          <w:sz w:val="24"/>
          <w:szCs w:val="24"/>
          <w:lang w:val="en-US"/>
        </w:rPr>
        <w:t xml:space="preserve">: &lt; </w:t>
      </w:r>
      <w:r w:rsidRPr="7398E423" w:rsidR="3499DE3B">
        <w:rPr>
          <w:rFonts w:ascii="Arial" w:hAnsi="Arial" w:eastAsia="Arial" w:cs="Arial"/>
          <w:b w:val="0"/>
          <w:bCs w:val="0"/>
          <w:noProof w:val="0"/>
          <w:sz w:val="24"/>
          <w:szCs w:val="24"/>
          <w:lang w:val="en-US"/>
        </w:rPr>
        <w:t>http://www.ic.uff.br/~aconci/PCA-ACP.pdf</w:t>
      </w:r>
      <w:r w:rsidRPr="7398E423" w:rsidR="3499DE3B">
        <w:rPr>
          <w:rFonts w:ascii="Arial" w:hAnsi="Arial" w:eastAsia="Arial" w:cs="Arial"/>
          <w:b w:val="0"/>
          <w:bCs w:val="0"/>
          <w:noProof w:val="0"/>
          <w:color w:val="212121"/>
          <w:sz w:val="24"/>
          <w:szCs w:val="24"/>
          <w:lang w:val="en-US"/>
        </w:rPr>
        <w:t>&gt;</w:t>
      </w:r>
      <w:r w:rsidRPr="7398E423" w:rsidR="7A4C20B9">
        <w:rPr>
          <w:rFonts w:ascii="Arial" w:hAnsi="Arial" w:eastAsia="Arial" w:cs="Arial"/>
          <w:b w:val="0"/>
          <w:bCs w:val="0"/>
          <w:noProof w:val="0"/>
          <w:color w:val="212121"/>
          <w:sz w:val="24"/>
          <w:szCs w:val="24"/>
          <w:lang w:val="en-US"/>
        </w:rPr>
        <w:t xml:space="preserve"> </w:t>
      </w:r>
      <w:r w:rsidRPr="7398E423" w:rsidR="7A4C20B9">
        <w:rPr>
          <w:rFonts w:ascii="Arial" w:hAnsi="Arial" w:eastAsia="Arial" w:cs="Arial"/>
          <w:color w:val="212121"/>
        </w:rPr>
        <w:t>data de acesso: 04/12/2020</w:t>
      </w:r>
    </w:p>
    <w:p w:rsidRPr="00EC394F" w:rsidR="004B739F" w:rsidP="38EE5BB5" w:rsidRDefault="004B739F" w14:paraId="6FD2E5B1" w14:textId="57465302">
      <w:pPr>
        <w:spacing w:line="360" w:lineRule="auto"/>
        <w:rPr>
          <w:rFonts w:ascii="Arial" w:hAnsi="Arial" w:eastAsia="Arial" w:cs="Arial"/>
          <w:b/>
          <w:bCs/>
          <w:lang w:val="en-US"/>
        </w:rPr>
      </w:pPr>
    </w:p>
    <w:sectPr w:rsidRPr="00EC394F" w:rsidR="004B739F" w:rsidSect="00200F93">
      <w:headerReference w:type="default" r:id="rId99"/>
      <w:pgSz w:w="11906" w:h="16838" w:orient="portrait" w:code="9"/>
      <w:pgMar w:top="1701"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A4DA4" w:rsidRDefault="009A4DA4" w14:paraId="53534F16" w14:textId="77777777">
      <w:pPr>
        <w:spacing w:after="0" w:line="240" w:lineRule="auto"/>
      </w:pPr>
      <w:r>
        <w:separator/>
      </w:r>
    </w:p>
  </w:endnote>
  <w:endnote w:type="continuationSeparator" w:id="0">
    <w:p w:rsidR="009A4DA4" w:rsidRDefault="009A4DA4" w14:paraId="330AE326" w14:textId="77777777">
      <w:pPr>
        <w:spacing w:after="0" w:line="240" w:lineRule="auto"/>
      </w:pPr>
      <w:r>
        <w:continuationSeparator/>
      </w:r>
    </w:p>
  </w:endnote>
  <w:endnote w:type="continuationNotice" w:id="1">
    <w:p w:rsidR="009A4DA4" w:rsidRDefault="009A4DA4" w14:paraId="29E9B9A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4"/>
      <w:gridCol w:w="3024"/>
      <w:gridCol w:w="3024"/>
    </w:tblGrid>
    <w:tr w:rsidR="003C3D71" w:rsidTr="3880BFE2" w14:paraId="67DEE557" w14:textId="77777777">
      <w:tc>
        <w:tcPr>
          <w:tcW w:w="3024" w:type="dxa"/>
        </w:tcPr>
        <w:p w:rsidR="003C3D71" w:rsidP="3880BFE2" w:rsidRDefault="003C3D71" w14:paraId="4F3DCADC" w14:textId="6609109E">
          <w:pPr>
            <w:pStyle w:val="Header"/>
            <w:ind w:left="-115"/>
          </w:pPr>
        </w:p>
      </w:tc>
      <w:tc>
        <w:tcPr>
          <w:tcW w:w="3024" w:type="dxa"/>
        </w:tcPr>
        <w:p w:rsidR="003C3D71" w:rsidP="3880BFE2" w:rsidRDefault="003C3D71" w14:paraId="35B6110F" w14:textId="5D5D6079">
          <w:pPr>
            <w:pStyle w:val="Header"/>
            <w:jc w:val="center"/>
          </w:pPr>
        </w:p>
      </w:tc>
      <w:tc>
        <w:tcPr>
          <w:tcW w:w="3024" w:type="dxa"/>
        </w:tcPr>
        <w:p w:rsidR="003C3D71" w:rsidP="3880BFE2" w:rsidRDefault="003C3D71" w14:paraId="7C47D2BC" w14:textId="4D71179C">
          <w:pPr>
            <w:pStyle w:val="Header"/>
            <w:ind w:right="-115"/>
            <w:jc w:val="right"/>
          </w:pPr>
        </w:p>
      </w:tc>
    </w:tr>
  </w:tbl>
  <w:p w:rsidR="003C3D71" w:rsidP="3880BFE2" w:rsidRDefault="003C3D71" w14:paraId="0EF7BFCD" w14:textId="3DD05A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4"/>
      <w:gridCol w:w="3024"/>
      <w:gridCol w:w="3024"/>
    </w:tblGrid>
    <w:tr w:rsidR="003C3D71" w:rsidTr="3880BFE2" w14:paraId="3D114919" w14:textId="77777777">
      <w:tc>
        <w:tcPr>
          <w:tcW w:w="3024" w:type="dxa"/>
        </w:tcPr>
        <w:p w:rsidR="003C3D71" w:rsidP="3880BFE2" w:rsidRDefault="003C3D71" w14:paraId="106A8D20" w14:textId="441964D3">
          <w:pPr>
            <w:pStyle w:val="Header"/>
            <w:ind w:left="-115"/>
          </w:pPr>
        </w:p>
      </w:tc>
      <w:tc>
        <w:tcPr>
          <w:tcW w:w="3024" w:type="dxa"/>
        </w:tcPr>
        <w:p w:rsidR="003C3D71" w:rsidP="3880BFE2" w:rsidRDefault="003C3D71" w14:paraId="0F30C64F" w14:textId="26A2998C">
          <w:pPr>
            <w:pStyle w:val="Header"/>
            <w:jc w:val="center"/>
          </w:pPr>
        </w:p>
      </w:tc>
      <w:tc>
        <w:tcPr>
          <w:tcW w:w="3024" w:type="dxa"/>
        </w:tcPr>
        <w:p w:rsidR="003C3D71" w:rsidP="3880BFE2" w:rsidRDefault="003C3D71" w14:paraId="5EBF5A3C" w14:textId="1BBBB647">
          <w:pPr>
            <w:pStyle w:val="Header"/>
            <w:ind w:right="-115"/>
            <w:jc w:val="right"/>
          </w:pPr>
        </w:p>
      </w:tc>
    </w:tr>
  </w:tbl>
  <w:p w:rsidR="003C3D71" w:rsidP="3880BFE2" w:rsidRDefault="003C3D71" w14:paraId="0B2355FF" w14:textId="7A5719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A4DA4" w:rsidRDefault="009A4DA4" w14:paraId="011C955E" w14:textId="77777777">
      <w:pPr>
        <w:spacing w:after="0" w:line="240" w:lineRule="auto"/>
      </w:pPr>
      <w:r>
        <w:separator/>
      </w:r>
    </w:p>
  </w:footnote>
  <w:footnote w:type="continuationSeparator" w:id="0">
    <w:p w:rsidR="009A4DA4" w:rsidRDefault="009A4DA4" w14:paraId="1061A23C" w14:textId="77777777">
      <w:pPr>
        <w:spacing w:after="0" w:line="240" w:lineRule="auto"/>
      </w:pPr>
      <w:r>
        <w:continuationSeparator/>
      </w:r>
    </w:p>
  </w:footnote>
  <w:footnote w:type="continuationNotice" w:id="1">
    <w:p w:rsidR="009A4DA4" w:rsidRDefault="009A4DA4" w14:paraId="7AFF1CE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C3D71" w:rsidRDefault="003C3D71" w14:paraId="0F86FB8C" w14:textId="77777777">
    <w:pPr>
      <w:pStyle w:val="Header"/>
      <w:framePr w:wrap="around" w:hAnchor="margin" w:vAnchor="text" w:xAlign="right" w:y="1"/>
      <w:rPr>
        <w:rStyle w:val="Nmerodepgina1"/>
      </w:rPr>
    </w:pPr>
    <w:r>
      <w:fldChar w:fldCharType="begin"/>
    </w:r>
    <w:r>
      <w:rPr>
        <w:rStyle w:val="Nmerodepgina1"/>
      </w:rPr>
      <w:instrText xml:space="preserve">PAGE  </w:instrText>
    </w:r>
    <w:r>
      <w:fldChar w:fldCharType="end"/>
    </w:r>
  </w:p>
  <w:p w:rsidR="003C3D71" w:rsidRDefault="003C3D71" w14:paraId="486CF623" w14:textId="777777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C3D71" w:rsidRDefault="003C3D71" w14:paraId="78EBBD34" w14:textId="77777777">
    <w:pPr>
      <w:pStyle w:val="Header"/>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C3D71" w:rsidP="3880BFE2" w:rsidRDefault="003C3D71" w14:paraId="5A3BD460" w14:textId="13F2521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1474674"/>
      <w:docPartObj>
        <w:docPartGallery w:val="Page Numbers (Top of Page)"/>
        <w:docPartUnique/>
      </w:docPartObj>
    </w:sdtPr>
    <w:sdtEndPr>
      <w:rPr>
        <w:rFonts w:ascii="Arial" w:hAnsi="Arial" w:cs="Arial"/>
      </w:rPr>
    </w:sdtEndPr>
    <w:sdtContent>
      <w:p w:rsidRPr="00200F93" w:rsidR="003C3D71" w:rsidRDefault="003C3D71" w14:paraId="1D7B7A9B" w14:textId="77777777">
        <w:pPr>
          <w:pStyle w:val="Header"/>
          <w:jc w:val="right"/>
          <w:rPr>
            <w:rFonts w:ascii="Arial" w:hAnsi="Arial" w:cs="Arial"/>
          </w:rPr>
        </w:pPr>
        <w:r w:rsidRPr="00200F93">
          <w:rPr>
            <w:rFonts w:ascii="Arial" w:hAnsi="Arial" w:cs="Arial"/>
          </w:rPr>
          <w:fldChar w:fldCharType="begin"/>
        </w:r>
        <w:r w:rsidRPr="00200F93">
          <w:rPr>
            <w:rFonts w:ascii="Arial" w:hAnsi="Arial" w:cs="Arial"/>
          </w:rPr>
          <w:instrText>PAGE   \* MERGEFORMAT</w:instrText>
        </w:r>
        <w:r w:rsidRPr="00200F93">
          <w:rPr>
            <w:rFonts w:ascii="Arial" w:hAnsi="Arial" w:cs="Arial"/>
          </w:rPr>
          <w:fldChar w:fldCharType="separate"/>
        </w:r>
        <w:r w:rsidRPr="00200F93">
          <w:rPr>
            <w:rFonts w:ascii="Arial" w:hAnsi="Arial" w:cs="Arial"/>
          </w:rPr>
          <w:t>2</w:t>
        </w:r>
        <w:r w:rsidRPr="00200F93">
          <w:rPr>
            <w:rFonts w:ascii="Arial" w:hAnsi="Arial" w:cs="Arial"/>
          </w:rPr>
          <w:fldChar w:fldCharType="end"/>
        </w:r>
      </w:p>
    </w:sdtContent>
  </w:sdt>
  <w:p w:rsidR="003C3D71" w:rsidRDefault="003C3D71" w14:paraId="251B4E2C" w14:textId="77777777">
    <w:pPr>
      <w:pStyle w:val="Header"/>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E46A6C"/>
    <w:multiLevelType w:val="multilevel"/>
    <w:tmpl w:val="00E46A6C"/>
    <w:lvl w:ilvl="0">
      <w:start w:val="1"/>
      <w:numFmt w:val="bullet"/>
      <w:lvlText w:val="•"/>
      <w:lvlJc w:val="left"/>
      <w:pPr>
        <w:tabs>
          <w:tab w:val="left" w:pos="720"/>
        </w:tabs>
        <w:ind w:left="720" w:hanging="360"/>
      </w:pPr>
      <w:rPr>
        <w:rFonts w:hint="default" w:ascii="Georgia" w:hAnsi="Georgia"/>
      </w:rPr>
    </w:lvl>
    <w:lvl w:ilvl="1" w:tentative="1">
      <w:start w:val="1"/>
      <w:numFmt w:val="bullet"/>
      <w:lvlText w:val="•"/>
      <w:lvlJc w:val="left"/>
      <w:pPr>
        <w:tabs>
          <w:tab w:val="left" w:pos="1440"/>
        </w:tabs>
        <w:ind w:left="1440" w:hanging="360"/>
      </w:pPr>
      <w:rPr>
        <w:rFonts w:hint="default" w:ascii="Georgia" w:hAnsi="Georgia"/>
      </w:rPr>
    </w:lvl>
    <w:lvl w:ilvl="2" w:tentative="1">
      <w:start w:val="1"/>
      <w:numFmt w:val="bullet"/>
      <w:lvlText w:val="•"/>
      <w:lvlJc w:val="left"/>
      <w:pPr>
        <w:tabs>
          <w:tab w:val="left" w:pos="2160"/>
        </w:tabs>
        <w:ind w:left="2160" w:hanging="360"/>
      </w:pPr>
      <w:rPr>
        <w:rFonts w:hint="default" w:ascii="Georgia" w:hAnsi="Georgia"/>
      </w:rPr>
    </w:lvl>
    <w:lvl w:ilvl="3" w:tentative="1">
      <w:start w:val="1"/>
      <w:numFmt w:val="bullet"/>
      <w:lvlText w:val="•"/>
      <w:lvlJc w:val="left"/>
      <w:pPr>
        <w:tabs>
          <w:tab w:val="left" w:pos="2880"/>
        </w:tabs>
        <w:ind w:left="2880" w:hanging="360"/>
      </w:pPr>
      <w:rPr>
        <w:rFonts w:hint="default" w:ascii="Georgia" w:hAnsi="Georgia"/>
      </w:rPr>
    </w:lvl>
    <w:lvl w:ilvl="4" w:tentative="1">
      <w:start w:val="1"/>
      <w:numFmt w:val="bullet"/>
      <w:lvlText w:val="•"/>
      <w:lvlJc w:val="left"/>
      <w:pPr>
        <w:tabs>
          <w:tab w:val="left" w:pos="3600"/>
        </w:tabs>
        <w:ind w:left="3600" w:hanging="360"/>
      </w:pPr>
      <w:rPr>
        <w:rFonts w:hint="default" w:ascii="Georgia" w:hAnsi="Georgia"/>
      </w:rPr>
    </w:lvl>
    <w:lvl w:ilvl="5" w:tentative="1">
      <w:start w:val="1"/>
      <w:numFmt w:val="bullet"/>
      <w:lvlText w:val="•"/>
      <w:lvlJc w:val="left"/>
      <w:pPr>
        <w:tabs>
          <w:tab w:val="left" w:pos="4320"/>
        </w:tabs>
        <w:ind w:left="4320" w:hanging="360"/>
      </w:pPr>
      <w:rPr>
        <w:rFonts w:hint="default" w:ascii="Georgia" w:hAnsi="Georgia"/>
      </w:rPr>
    </w:lvl>
    <w:lvl w:ilvl="6" w:tentative="1">
      <w:start w:val="1"/>
      <w:numFmt w:val="bullet"/>
      <w:lvlText w:val="•"/>
      <w:lvlJc w:val="left"/>
      <w:pPr>
        <w:tabs>
          <w:tab w:val="left" w:pos="5040"/>
        </w:tabs>
        <w:ind w:left="5040" w:hanging="360"/>
      </w:pPr>
      <w:rPr>
        <w:rFonts w:hint="default" w:ascii="Georgia" w:hAnsi="Georgia"/>
      </w:rPr>
    </w:lvl>
    <w:lvl w:ilvl="7" w:tentative="1">
      <w:start w:val="1"/>
      <w:numFmt w:val="bullet"/>
      <w:lvlText w:val="•"/>
      <w:lvlJc w:val="left"/>
      <w:pPr>
        <w:tabs>
          <w:tab w:val="left" w:pos="5760"/>
        </w:tabs>
        <w:ind w:left="5760" w:hanging="360"/>
      </w:pPr>
      <w:rPr>
        <w:rFonts w:hint="default" w:ascii="Georgia" w:hAnsi="Georgia"/>
      </w:rPr>
    </w:lvl>
    <w:lvl w:ilvl="8" w:tentative="1">
      <w:start w:val="1"/>
      <w:numFmt w:val="bullet"/>
      <w:lvlText w:val="•"/>
      <w:lvlJc w:val="left"/>
      <w:pPr>
        <w:tabs>
          <w:tab w:val="left" w:pos="6480"/>
        </w:tabs>
        <w:ind w:left="6480" w:hanging="360"/>
      </w:pPr>
      <w:rPr>
        <w:rFonts w:hint="default" w:ascii="Georgia" w:hAnsi="Georgia"/>
      </w:rPr>
    </w:lvl>
  </w:abstractNum>
  <w:abstractNum w:abstractNumId="1" w15:restartNumberingAfterBreak="0">
    <w:nsid w:val="07050B27"/>
    <w:multiLevelType w:val="hybridMultilevel"/>
    <w:tmpl w:val="B11062EA"/>
    <w:lvl w:ilvl="0" w:tplc="F484ECFC">
      <w:start w:val="1"/>
      <w:numFmt w:val="decimal"/>
      <w:pStyle w:val="NoSpacing"/>
      <w:lvlText w:val="%1"/>
      <w:lvlJc w:val="left"/>
      <w:pPr>
        <w:ind w:left="432" w:hanging="432"/>
      </w:pPr>
    </w:lvl>
    <w:lvl w:ilvl="1" w:tplc="418CE67A">
      <w:start w:val="1"/>
      <w:numFmt w:val="decimal"/>
      <w:pStyle w:val="Estilo1"/>
      <w:lvlText w:val="%1.%2"/>
      <w:lvlJc w:val="left"/>
      <w:pPr>
        <w:ind w:left="576" w:hanging="576"/>
      </w:pPr>
    </w:lvl>
    <w:lvl w:ilvl="2" w:tplc="8C089700">
      <w:start w:val="1"/>
      <w:numFmt w:val="decimal"/>
      <w:pStyle w:val="Estilo2"/>
      <w:lvlText w:val="%1.%2.%3"/>
      <w:lvlJc w:val="left"/>
      <w:pPr>
        <w:ind w:left="720" w:hanging="720"/>
      </w:pPr>
    </w:lvl>
    <w:lvl w:ilvl="3" w:tplc="83221D36">
      <w:start w:val="1"/>
      <w:numFmt w:val="decimal"/>
      <w:pStyle w:val="Heading5"/>
      <w:lvlText w:val="%1.%2.%3.%4"/>
      <w:lvlJc w:val="left"/>
      <w:pPr>
        <w:ind w:left="864" w:hanging="864"/>
      </w:pPr>
    </w:lvl>
    <w:lvl w:ilvl="4" w:tplc="F2041ED4">
      <w:start w:val="1"/>
      <w:numFmt w:val="decimal"/>
      <w:lvlText w:val="%1.%2.%3.%4.%5"/>
      <w:lvlJc w:val="left"/>
      <w:pPr>
        <w:ind w:left="1008" w:hanging="1008"/>
      </w:pPr>
    </w:lvl>
    <w:lvl w:ilvl="5" w:tplc="341EF2A6">
      <w:start w:val="1"/>
      <w:numFmt w:val="decimal"/>
      <w:lvlText w:val="%1.%2.%3.%4.%5.%6"/>
      <w:lvlJc w:val="left"/>
      <w:pPr>
        <w:ind w:left="1152" w:hanging="1152"/>
      </w:pPr>
    </w:lvl>
    <w:lvl w:ilvl="6" w:tplc="7CD4386A">
      <w:start w:val="1"/>
      <w:numFmt w:val="decimal"/>
      <w:lvlText w:val="%1.%2.%3.%4.%5.%6.%7"/>
      <w:lvlJc w:val="left"/>
      <w:pPr>
        <w:ind w:left="1296" w:hanging="1296"/>
      </w:pPr>
    </w:lvl>
    <w:lvl w:ilvl="7" w:tplc="C15EB72A">
      <w:start w:val="1"/>
      <w:numFmt w:val="decimal"/>
      <w:lvlText w:val="%1.%2.%3.%4.%5.%6.%7.%8"/>
      <w:lvlJc w:val="left"/>
      <w:pPr>
        <w:ind w:left="1440" w:hanging="1440"/>
      </w:pPr>
    </w:lvl>
    <w:lvl w:ilvl="8" w:tplc="5266622A">
      <w:start w:val="1"/>
      <w:numFmt w:val="decimal"/>
      <w:lvlText w:val="%1.%2.%3.%4.%5.%6.%7.%8.%9"/>
      <w:lvlJc w:val="left"/>
      <w:pPr>
        <w:ind w:left="1584" w:hanging="1584"/>
      </w:pPr>
    </w:lvl>
  </w:abstractNum>
  <w:abstractNum w:abstractNumId="2" w15:restartNumberingAfterBreak="0">
    <w:nsid w:val="0CAE2DBB"/>
    <w:multiLevelType w:val="hybridMultilevel"/>
    <w:tmpl w:val="FFFFFFFF"/>
    <w:lvl w:ilvl="0" w:tplc="1136CAB0">
      <w:start w:val="1"/>
      <w:numFmt w:val="bullet"/>
      <w:lvlText w:val="·"/>
      <w:lvlJc w:val="left"/>
      <w:pPr>
        <w:ind w:left="720" w:hanging="360"/>
      </w:pPr>
      <w:rPr>
        <w:rFonts w:hint="default" w:ascii="Symbol" w:hAnsi="Symbol"/>
      </w:rPr>
    </w:lvl>
    <w:lvl w:ilvl="1" w:tplc="77A46AA8">
      <w:start w:val="1"/>
      <w:numFmt w:val="bullet"/>
      <w:lvlText w:val="o"/>
      <w:lvlJc w:val="left"/>
      <w:pPr>
        <w:ind w:left="1440" w:hanging="360"/>
      </w:pPr>
      <w:rPr>
        <w:rFonts w:hint="default" w:ascii="Courier New" w:hAnsi="Courier New"/>
      </w:rPr>
    </w:lvl>
    <w:lvl w:ilvl="2" w:tplc="1606519A">
      <w:start w:val="1"/>
      <w:numFmt w:val="bullet"/>
      <w:lvlText w:val=""/>
      <w:lvlJc w:val="left"/>
      <w:pPr>
        <w:ind w:left="2160" w:hanging="360"/>
      </w:pPr>
      <w:rPr>
        <w:rFonts w:hint="default" w:ascii="Wingdings" w:hAnsi="Wingdings"/>
      </w:rPr>
    </w:lvl>
    <w:lvl w:ilvl="3" w:tplc="F774DABA">
      <w:start w:val="1"/>
      <w:numFmt w:val="bullet"/>
      <w:lvlText w:val=""/>
      <w:lvlJc w:val="left"/>
      <w:pPr>
        <w:ind w:left="2880" w:hanging="360"/>
      </w:pPr>
      <w:rPr>
        <w:rFonts w:hint="default" w:ascii="Symbol" w:hAnsi="Symbol"/>
      </w:rPr>
    </w:lvl>
    <w:lvl w:ilvl="4" w:tplc="914A3CD8">
      <w:start w:val="1"/>
      <w:numFmt w:val="bullet"/>
      <w:lvlText w:val="o"/>
      <w:lvlJc w:val="left"/>
      <w:pPr>
        <w:ind w:left="3600" w:hanging="360"/>
      </w:pPr>
      <w:rPr>
        <w:rFonts w:hint="default" w:ascii="Courier New" w:hAnsi="Courier New"/>
      </w:rPr>
    </w:lvl>
    <w:lvl w:ilvl="5" w:tplc="B184A8F2">
      <w:start w:val="1"/>
      <w:numFmt w:val="bullet"/>
      <w:lvlText w:val=""/>
      <w:lvlJc w:val="left"/>
      <w:pPr>
        <w:ind w:left="4320" w:hanging="360"/>
      </w:pPr>
      <w:rPr>
        <w:rFonts w:hint="default" w:ascii="Wingdings" w:hAnsi="Wingdings"/>
      </w:rPr>
    </w:lvl>
    <w:lvl w:ilvl="6" w:tplc="FBDA657A">
      <w:start w:val="1"/>
      <w:numFmt w:val="bullet"/>
      <w:lvlText w:val=""/>
      <w:lvlJc w:val="left"/>
      <w:pPr>
        <w:ind w:left="5040" w:hanging="360"/>
      </w:pPr>
      <w:rPr>
        <w:rFonts w:hint="default" w:ascii="Symbol" w:hAnsi="Symbol"/>
      </w:rPr>
    </w:lvl>
    <w:lvl w:ilvl="7" w:tplc="632E5888">
      <w:start w:val="1"/>
      <w:numFmt w:val="bullet"/>
      <w:lvlText w:val="o"/>
      <w:lvlJc w:val="left"/>
      <w:pPr>
        <w:ind w:left="5760" w:hanging="360"/>
      </w:pPr>
      <w:rPr>
        <w:rFonts w:hint="default" w:ascii="Courier New" w:hAnsi="Courier New"/>
      </w:rPr>
    </w:lvl>
    <w:lvl w:ilvl="8" w:tplc="CD1A1290">
      <w:start w:val="1"/>
      <w:numFmt w:val="bullet"/>
      <w:lvlText w:val=""/>
      <w:lvlJc w:val="left"/>
      <w:pPr>
        <w:ind w:left="6480" w:hanging="360"/>
      </w:pPr>
      <w:rPr>
        <w:rFonts w:hint="default" w:ascii="Wingdings" w:hAnsi="Wingdings"/>
      </w:rPr>
    </w:lvl>
  </w:abstractNum>
  <w:abstractNum w:abstractNumId="3" w15:restartNumberingAfterBreak="0">
    <w:nsid w:val="0DE30094"/>
    <w:multiLevelType w:val="hybridMultilevel"/>
    <w:tmpl w:val="FFFFFFFF"/>
    <w:lvl w:ilvl="0" w:tplc="BD68B3CC">
      <w:start w:val="1"/>
      <w:numFmt w:val="decimal"/>
      <w:lvlText w:val="%1."/>
      <w:lvlJc w:val="left"/>
      <w:pPr>
        <w:ind w:left="720" w:hanging="360"/>
      </w:pPr>
    </w:lvl>
    <w:lvl w:ilvl="1" w:tplc="215A05AE">
      <w:start w:val="1"/>
      <w:numFmt w:val="lowerLetter"/>
      <w:lvlText w:val="%2."/>
      <w:lvlJc w:val="left"/>
      <w:pPr>
        <w:ind w:left="1440" w:hanging="360"/>
      </w:pPr>
    </w:lvl>
    <w:lvl w:ilvl="2" w:tplc="58EA9C2A">
      <w:start w:val="1"/>
      <w:numFmt w:val="lowerRoman"/>
      <w:lvlText w:val="%3."/>
      <w:lvlJc w:val="right"/>
      <w:pPr>
        <w:ind w:left="2160" w:hanging="180"/>
      </w:pPr>
    </w:lvl>
    <w:lvl w:ilvl="3" w:tplc="8334E9CA">
      <w:start w:val="1"/>
      <w:numFmt w:val="decimal"/>
      <w:lvlText w:val="%4."/>
      <w:lvlJc w:val="left"/>
      <w:pPr>
        <w:ind w:left="2880" w:hanging="360"/>
      </w:pPr>
    </w:lvl>
    <w:lvl w:ilvl="4" w:tplc="B31853EC">
      <w:start w:val="1"/>
      <w:numFmt w:val="lowerLetter"/>
      <w:lvlText w:val="%5."/>
      <w:lvlJc w:val="left"/>
      <w:pPr>
        <w:ind w:left="3600" w:hanging="360"/>
      </w:pPr>
    </w:lvl>
    <w:lvl w:ilvl="5" w:tplc="FDD808D0">
      <w:start w:val="1"/>
      <w:numFmt w:val="lowerRoman"/>
      <w:lvlText w:val="%6."/>
      <w:lvlJc w:val="right"/>
      <w:pPr>
        <w:ind w:left="4320" w:hanging="180"/>
      </w:pPr>
    </w:lvl>
    <w:lvl w:ilvl="6" w:tplc="5C5C9408">
      <w:start w:val="1"/>
      <w:numFmt w:val="decimal"/>
      <w:lvlText w:val="%7."/>
      <w:lvlJc w:val="left"/>
      <w:pPr>
        <w:ind w:left="5040" w:hanging="360"/>
      </w:pPr>
    </w:lvl>
    <w:lvl w:ilvl="7" w:tplc="5E78AB44">
      <w:start w:val="1"/>
      <w:numFmt w:val="lowerLetter"/>
      <w:lvlText w:val="%8."/>
      <w:lvlJc w:val="left"/>
      <w:pPr>
        <w:ind w:left="5760" w:hanging="360"/>
      </w:pPr>
    </w:lvl>
    <w:lvl w:ilvl="8" w:tplc="F5881EF4">
      <w:start w:val="1"/>
      <w:numFmt w:val="lowerRoman"/>
      <w:lvlText w:val="%9."/>
      <w:lvlJc w:val="right"/>
      <w:pPr>
        <w:ind w:left="6480" w:hanging="180"/>
      </w:pPr>
    </w:lvl>
  </w:abstractNum>
  <w:abstractNum w:abstractNumId="4" w15:restartNumberingAfterBreak="0">
    <w:nsid w:val="0DF06D55"/>
    <w:multiLevelType w:val="hybridMultilevel"/>
    <w:tmpl w:val="34785090"/>
    <w:lvl w:ilvl="0" w:tplc="04160001">
      <w:start w:val="1"/>
      <w:numFmt w:val="bullet"/>
      <w:lvlText w:val=""/>
      <w:lvlJc w:val="left"/>
      <w:pPr>
        <w:ind w:left="1080" w:hanging="360"/>
      </w:pPr>
      <w:rPr>
        <w:rFonts w:hint="default" w:ascii="Symbol" w:hAnsi="Symbol"/>
      </w:rPr>
    </w:lvl>
    <w:lvl w:ilvl="1" w:tplc="04160003" w:tentative="1">
      <w:start w:val="1"/>
      <w:numFmt w:val="bullet"/>
      <w:lvlText w:val="o"/>
      <w:lvlJc w:val="left"/>
      <w:pPr>
        <w:ind w:left="1800" w:hanging="360"/>
      </w:pPr>
      <w:rPr>
        <w:rFonts w:hint="default" w:ascii="Courier New" w:hAnsi="Courier New" w:cs="Courier New"/>
      </w:rPr>
    </w:lvl>
    <w:lvl w:ilvl="2" w:tplc="04160005" w:tentative="1">
      <w:start w:val="1"/>
      <w:numFmt w:val="bullet"/>
      <w:lvlText w:val=""/>
      <w:lvlJc w:val="left"/>
      <w:pPr>
        <w:ind w:left="2520" w:hanging="360"/>
      </w:pPr>
      <w:rPr>
        <w:rFonts w:hint="default" w:ascii="Wingdings" w:hAnsi="Wingdings"/>
      </w:rPr>
    </w:lvl>
    <w:lvl w:ilvl="3" w:tplc="04160001" w:tentative="1">
      <w:start w:val="1"/>
      <w:numFmt w:val="bullet"/>
      <w:lvlText w:val=""/>
      <w:lvlJc w:val="left"/>
      <w:pPr>
        <w:ind w:left="3240" w:hanging="360"/>
      </w:pPr>
      <w:rPr>
        <w:rFonts w:hint="default" w:ascii="Symbol" w:hAnsi="Symbol"/>
      </w:rPr>
    </w:lvl>
    <w:lvl w:ilvl="4" w:tplc="04160003" w:tentative="1">
      <w:start w:val="1"/>
      <w:numFmt w:val="bullet"/>
      <w:lvlText w:val="o"/>
      <w:lvlJc w:val="left"/>
      <w:pPr>
        <w:ind w:left="3960" w:hanging="360"/>
      </w:pPr>
      <w:rPr>
        <w:rFonts w:hint="default" w:ascii="Courier New" w:hAnsi="Courier New" w:cs="Courier New"/>
      </w:rPr>
    </w:lvl>
    <w:lvl w:ilvl="5" w:tplc="04160005" w:tentative="1">
      <w:start w:val="1"/>
      <w:numFmt w:val="bullet"/>
      <w:lvlText w:val=""/>
      <w:lvlJc w:val="left"/>
      <w:pPr>
        <w:ind w:left="4680" w:hanging="360"/>
      </w:pPr>
      <w:rPr>
        <w:rFonts w:hint="default" w:ascii="Wingdings" w:hAnsi="Wingdings"/>
      </w:rPr>
    </w:lvl>
    <w:lvl w:ilvl="6" w:tplc="04160001" w:tentative="1">
      <w:start w:val="1"/>
      <w:numFmt w:val="bullet"/>
      <w:lvlText w:val=""/>
      <w:lvlJc w:val="left"/>
      <w:pPr>
        <w:ind w:left="5400" w:hanging="360"/>
      </w:pPr>
      <w:rPr>
        <w:rFonts w:hint="default" w:ascii="Symbol" w:hAnsi="Symbol"/>
      </w:rPr>
    </w:lvl>
    <w:lvl w:ilvl="7" w:tplc="04160003" w:tentative="1">
      <w:start w:val="1"/>
      <w:numFmt w:val="bullet"/>
      <w:lvlText w:val="o"/>
      <w:lvlJc w:val="left"/>
      <w:pPr>
        <w:ind w:left="6120" w:hanging="360"/>
      </w:pPr>
      <w:rPr>
        <w:rFonts w:hint="default" w:ascii="Courier New" w:hAnsi="Courier New" w:cs="Courier New"/>
      </w:rPr>
    </w:lvl>
    <w:lvl w:ilvl="8" w:tplc="04160005" w:tentative="1">
      <w:start w:val="1"/>
      <w:numFmt w:val="bullet"/>
      <w:lvlText w:val=""/>
      <w:lvlJc w:val="left"/>
      <w:pPr>
        <w:ind w:left="6840" w:hanging="360"/>
      </w:pPr>
      <w:rPr>
        <w:rFonts w:hint="default" w:ascii="Wingdings" w:hAnsi="Wingdings"/>
      </w:rPr>
    </w:lvl>
  </w:abstractNum>
  <w:abstractNum w:abstractNumId="5" w15:restartNumberingAfterBreak="0">
    <w:nsid w:val="1F4F4575"/>
    <w:multiLevelType w:val="hybridMultilevel"/>
    <w:tmpl w:val="3AD6789A"/>
    <w:lvl w:ilvl="0" w:tplc="1C740208">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4FC5D63"/>
    <w:multiLevelType w:val="multilevel"/>
    <w:tmpl w:val="FFFFFFFF"/>
    <w:lvl w:ilvl="0" w:tplc="DE6422CA">
      <w:start w:val="1"/>
      <w:numFmt w:val="upperRoman"/>
      <w:lvlText w:val="%1."/>
      <w:lvlJc w:val="left"/>
      <w:pPr>
        <w:ind w:left="720" w:hanging="360"/>
      </w:pPr>
    </w:lvl>
    <w:lvl w:ilvl="1" w:tplc="216C75FC">
      <w:start w:val="1"/>
      <w:numFmt w:val="lowerLetter"/>
      <w:lvlText w:val="%2."/>
      <w:lvlJc w:val="left"/>
      <w:pPr>
        <w:ind w:left="1440" w:hanging="360"/>
      </w:pPr>
    </w:lvl>
    <w:lvl w:ilvl="2" w:tplc="C714D7D6">
      <w:start w:val="1"/>
      <w:numFmt w:val="lowerRoman"/>
      <w:lvlText w:val="%3."/>
      <w:lvlJc w:val="right"/>
      <w:pPr>
        <w:ind w:left="2160" w:hanging="180"/>
      </w:pPr>
    </w:lvl>
    <w:lvl w:ilvl="3" w:tplc="D49ACF52">
      <w:start w:val="1"/>
      <w:numFmt w:val="decimal"/>
      <w:lvlText w:val="%4."/>
      <w:lvlJc w:val="left"/>
      <w:pPr>
        <w:ind w:left="2880" w:hanging="360"/>
      </w:pPr>
    </w:lvl>
    <w:lvl w:ilvl="4" w:tplc="24FC3424">
      <w:start w:val="1"/>
      <w:numFmt w:val="lowerLetter"/>
      <w:lvlText w:val="%5."/>
      <w:lvlJc w:val="left"/>
      <w:pPr>
        <w:ind w:left="3600" w:hanging="360"/>
      </w:pPr>
    </w:lvl>
    <w:lvl w:ilvl="5" w:tplc="A0A68D2A">
      <w:start w:val="1"/>
      <w:numFmt w:val="lowerRoman"/>
      <w:lvlText w:val="%6."/>
      <w:lvlJc w:val="right"/>
      <w:pPr>
        <w:ind w:left="4320" w:hanging="180"/>
      </w:pPr>
    </w:lvl>
    <w:lvl w:ilvl="6" w:tplc="23A03912">
      <w:start w:val="1"/>
      <w:numFmt w:val="decimal"/>
      <w:lvlText w:val="%7."/>
      <w:lvlJc w:val="left"/>
      <w:pPr>
        <w:ind w:left="5040" w:hanging="360"/>
      </w:pPr>
    </w:lvl>
    <w:lvl w:ilvl="7" w:tplc="B7665A8A">
      <w:start w:val="1"/>
      <w:numFmt w:val="lowerLetter"/>
      <w:lvlText w:val="%8."/>
      <w:lvlJc w:val="left"/>
      <w:pPr>
        <w:ind w:left="5760" w:hanging="360"/>
      </w:pPr>
    </w:lvl>
    <w:lvl w:ilvl="8" w:tplc="F34A008E">
      <w:start w:val="1"/>
      <w:numFmt w:val="lowerRoman"/>
      <w:lvlText w:val="%9."/>
      <w:lvlJc w:val="right"/>
      <w:pPr>
        <w:ind w:left="6480" w:hanging="180"/>
      </w:pPr>
    </w:lvl>
  </w:abstractNum>
  <w:abstractNum w:abstractNumId="7" w15:restartNumberingAfterBreak="0">
    <w:nsid w:val="404A1A44"/>
    <w:multiLevelType w:val="hybridMultilevel"/>
    <w:tmpl w:val="FFFFFFFF"/>
    <w:lvl w:ilvl="0" w:tplc="B01EFD6C">
      <w:start w:val="1"/>
      <w:numFmt w:val="upperRoman"/>
      <w:lvlText w:val="%1."/>
      <w:lvlJc w:val="right"/>
      <w:pPr>
        <w:ind w:left="720" w:hanging="360"/>
      </w:pPr>
    </w:lvl>
    <w:lvl w:ilvl="1" w:tplc="C308B6BC">
      <w:start w:val="1"/>
      <w:numFmt w:val="lowerLetter"/>
      <w:lvlText w:val="%2."/>
      <w:lvlJc w:val="left"/>
      <w:pPr>
        <w:ind w:left="1440" w:hanging="360"/>
      </w:pPr>
    </w:lvl>
    <w:lvl w:ilvl="2" w:tplc="E04EB9DA">
      <w:start w:val="1"/>
      <w:numFmt w:val="lowerRoman"/>
      <w:lvlText w:val="%3."/>
      <w:lvlJc w:val="right"/>
      <w:pPr>
        <w:ind w:left="2160" w:hanging="180"/>
      </w:pPr>
    </w:lvl>
    <w:lvl w:ilvl="3" w:tplc="7BCA7374">
      <w:start w:val="1"/>
      <w:numFmt w:val="decimal"/>
      <w:lvlText w:val="%4."/>
      <w:lvlJc w:val="left"/>
      <w:pPr>
        <w:ind w:left="2880" w:hanging="360"/>
      </w:pPr>
    </w:lvl>
    <w:lvl w:ilvl="4" w:tplc="9DDA4CBA">
      <w:start w:val="1"/>
      <w:numFmt w:val="lowerLetter"/>
      <w:lvlText w:val="%5."/>
      <w:lvlJc w:val="left"/>
      <w:pPr>
        <w:ind w:left="3600" w:hanging="360"/>
      </w:pPr>
    </w:lvl>
    <w:lvl w:ilvl="5" w:tplc="13445F40">
      <w:start w:val="1"/>
      <w:numFmt w:val="lowerRoman"/>
      <w:lvlText w:val="%6."/>
      <w:lvlJc w:val="right"/>
      <w:pPr>
        <w:ind w:left="4320" w:hanging="180"/>
      </w:pPr>
    </w:lvl>
    <w:lvl w:ilvl="6" w:tplc="908CEC10">
      <w:start w:val="1"/>
      <w:numFmt w:val="decimal"/>
      <w:lvlText w:val="%7."/>
      <w:lvlJc w:val="left"/>
      <w:pPr>
        <w:ind w:left="5040" w:hanging="360"/>
      </w:pPr>
    </w:lvl>
    <w:lvl w:ilvl="7" w:tplc="B3F8B3B2">
      <w:start w:val="1"/>
      <w:numFmt w:val="lowerLetter"/>
      <w:lvlText w:val="%8."/>
      <w:lvlJc w:val="left"/>
      <w:pPr>
        <w:ind w:left="5760" w:hanging="360"/>
      </w:pPr>
    </w:lvl>
    <w:lvl w:ilvl="8" w:tplc="227E7CA8">
      <w:start w:val="1"/>
      <w:numFmt w:val="lowerRoman"/>
      <w:lvlText w:val="%9."/>
      <w:lvlJc w:val="right"/>
      <w:pPr>
        <w:ind w:left="6480" w:hanging="180"/>
      </w:pPr>
    </w:lvl>
  </w:abstractNum>
  <w:abstractNum w:abstractNumId="8" w15:restartNumberingAfterBreak="0">
    <w:nsid w:val="40F83A5E"/>
    <w:multiLevelType w:val="hybridMultilevel"/>
    <w:tmpl w:val="2B2E0110"/>
    <w:lvl w:ilvl="0" w:tplc="D2325030">
      <w:start w:val="1"/>
      <w:numFmt w:val="decimal"/>
      <w:lvlText w:val="%1"/>
      <w:lvlJc w:val="left"/>
      <w:pPr>
        <w:ind w:left="432" w:hanging="432"/>
      </w:pPr>
    </w:lvl>
    <w:lvl w:ilvl="1" w:tplc="D11260A2">
      <w:start w:val="1"/>
      <w:numFmt w:val="decimal"/>
      <w:lvlText w:val="%1.%2"/>
      <w:lvlJc w:val="left"/>
      <w:pPr>
        <w:ind w:left="576" w:hanging="576"/>
      </w:pPr>
    </w:lvl>
    <w:lvl w:ilvl="2" w:tplc="B9602272">
      <w:start w:val="1"/>
      <w:numFmt w:val="decimal"/>
      <w:lvlText w:val="%1.%2.%3"/>
      <w:lvlJc w:val="left"/>
      <w:pPr>
        <w:ind w:left="720" w:hanging="720"/>
      </w:pPr>
    </w:lvl>
    <w:lvl w:ilvl="3" w:tplc="D0B4405E">
      <w:start w:val="1"/>
      <w:numFmt w:val="decimal"/>
      <w:lvlText w:val="%1.%2.%3.%4"/>
      <w:lvlJc w:val="left"/>
      <w:pPr>
        <w:ind w:left="864" w:hanging="864"/>
      </w:pPr>
    </w:lvl>
    <w:lvl w:ilvl="4" w:tplc="B56A200A">
      <w:start w:val="1"/>
      <w:numFmt w:val="decimal"/>
      <w:lvlText w:val="%1.%2.%3.%4.%5"/>
      <w:lvlJc w:val="left"/>
      <w:pPr>
        <w:ind w:left="1008" w:hanging="1008"/>
      </w:pPr>
    </w:lvl>
    <w:lvl w:ilvl="5" w:tplc="8662C726">
      <w:start w:val="1"/>
      <w:numFmt w:val="decimal"/>
      <w:lvlText w:val="%1.%2.%3.%4.%5.%6"/>
      <w:lvlJc w:val="left"/>
      <w:pPr>
        <w:ind w:left="1152" w:hanging="1152"/>
      </w:pPr>
    </w:lvl>
    <w:lvl w:ilvl="6" w:tplc="9738E2EA">
      <w:start w:val="1"/>
      <w:numFmt w:val="decimal"/>
      <w:lvlText w:val="%1.%2.%3.%4.%5.%6.%7"/>
      <w:lvlJc w:val="left"/>
      <w:pPr>
        <w:ind w:left="1296" w:hanging="1296"/>
      </w:pPr>
    </w:lvl>
    <w:lvl w:ilvl="7" w:tplc="E70090AE">
      <w:start w:val="1"/>
      <w:numFmt w:val="decimal"/>
      <w:lvlText w:val="%1.%2.%3.%4.%5.%6.%7.%8"/>
      <w:lvlJc w:val="left"/>
      <w:pPr>
        <w:ind w:left="1440" w:hanging="1440"/>
      </w:pPr>
    </w:lvl>
    <w:lvl w:ilvl="8" w:tplc="EF48210E">
      <w:start w:val="1"/>
      <w:numFmt w:val="decimal"/>
      <w:lvlText w:val="%1.%2.%3.%4.%5.%6.%7.%8.%9"/>
      <w:lvlJc w:val="left"/>
      <w:pPr>
        <w:ind w:left="1584" w:hanging="1584"/>
      </w:pPr>
    </w:lvl>
  </w:abstractNum>
  <w:abstractNum w:abstractNumId="9" w15:restartNumberingAfterBreak="0">
    <w:nsid w:val="45EF24C1"/>
    <w:multiLevelType w:val="multilevel"/>
    <w:tmpl w:val="FFFFFFFF"/>
    <w:lvl w:ilvl="0" w:tplc="4E8007EC">
      <w:start w:val="1"/>
      <w:numFmt w:val="upperRoman"/>
      <w:lvlText w:val="%1."/>
      <w:lvlJc w:val="right"/>
      <w:pPr>
        <w:ind w:left="720" w:hanging="360"/>
      </w:pPr>
    </w:lvl>
    <w:lvl w:ilvl="1" w:tplc="3D0ECF0E">
      <w:start w:val="1"/>
      <w:numFmt w:val="lowerLetter"/>
      <w:lvlText w:val="%2."/>
      <w:lvlJc w:val="left"/>
      <w:pPr>
        <w:ind w:left="1440" w:hanging="360"/>
      </w:pPr>
    </w:lvl>
    <w:lvl w:ilvl="2" w:tplc="CF92C91C">
      <w:start w:val="1"/>
      <w:numFmt w:val="lowerRoman"/>
      <w:lvlText w:val="%3."/>
      <w:lvlJc w:val="right"/>
      <w:pPr>
        <w:ind w:left="2160" w:hanging="180"/>
      </w:pPr>
    </w:lvl>
    <w:lvl w:ilvl="3" w:tplc="BBC02BCC">
      <w:start w:val="1"/>
      <w:numFmt w:val="decimal"/>
      <w:lvlText w:val="%4."/>
      <w:lvlJc w:val="left"/>
      <w:pPr>
        <w:ind w:left="2880" w:hanging="360"/>
      </w:pPr>
    </w:lvl>
    <w:lvl w:ilvl="4" w:tplc="8FC87824">
      <w:start w:val="1"/>
      <w:numFmt w:val="lowerLetter"/>
      <w:lvlText w:val="%5."/>
      <w:lvlJc w:val="left"/>
      <w:pPr>
        <w:ind w:left="3600" w:hanging="360"/>
      </w:pPr>
    </w:lvl>
    <w:lvl w:ilvl="5" w:tplc="98E40200">
      <w:start w:val="1"/>
      <w:numFmt w:val="lowerRoman"/>
      <w:lvlText w:val="%6."/>
      <w:lvlJc w:val="right"/>
      <w:pPr>
        <w:ind w:left="4320" w:hanging="180"/>
      </w:pPr>
    </w:lvl>
    <w:lvl w:ilvl="6" w:tplc="F156305A">
      <w:start w:val="1"/>
      <w:numFmt w:val="decimal"/>
      <w:lvlText w:val="%7."/>
      <w:lvlJc w:val="left"/>
      <w:pPr>
        <w:ind w:left="5040" w:hanging="360"/>
      </w:pPr>
    </w:lvl>
    <w:lvl w:ilvl="7" w:tplc="736C79F6">
      <w:start w:val="1"/>
      <w:numFmt w:val="lowerLetter"/>
      <w:lvlText w:val="%8."/>
      <w:lvlJc w:val="left"/>
      <w:pPr>
        <w:ind w:left="5760" w:hanging="360"/>
      </w:pPr>
    </w:lvl>
    <w:lvl w:ilvl="8" w:tplc="6FA47702">
      <w:start w:val="1"/>
      <w:numFmt w:val="lowerRoman"/>
      <w:lvlText w:val="%9."/>
      <w:lvlJc w:val="right"/>
      <w:pPr>
        <w:ind w:left="6480" w:hanging="180"/>
      </w:pPr>
    </w:lvl>
  </w:abstractNum>
  <w:abstractNum w:abstractNumId="10" w15:restartNumberingAfterBreak="0">
    <w:nsid w:val="46EE63F2"/>
    <w:multiLevelType w:val="hybridMultilevel"/>
    <w:tmpl w:val="FFFFFFFF"/>
    <w:lvl w:ilvl="0" w:tplc="FFFFFFFF">
      <w:start w:val="1"/>
      <w:numFmt w:val="bullet"/>
      <w:lvlText w:val=""/>
      <w:lvlJc w:val="left"/>
      <w:pPr>
        <w:ind w:left="720" w:hanging="360"/>
      </w:pPr>
      <w:rPr>
        <w:rFonts w:hint="default" w:ascii="Symbol" w:hAnsi="Symbol"/>
      </w:rPr>
    </w:lvl>
    <w:lvl w:ilvl="1" w:tplc="AE4665BC">
      <w:start w:val="1"/>
      <w:numFmt w:val="bullet"/>
      <w:lvlText w:val="o"/>
      <w:lvlJc w:val="left"/>
      <w:pPr>
        <w:ind w:left="1440" w:hanging="360"/>
      </w:pPr>
      <w:rPr>
        <w:rFonts w:hint="default" w:ascii="Courier New" w:hAnsi="Courier New"/>
      </w:rPr>
    </w:lvl>
    <w:lvl w:ilvl="2" w:tplc="437C37D4">
      <w:start w:val="1"/>
      <w:numFmt w:val="bullet"/>
      <w:lvlText w:val=""/>
      <w:lvlJc w:val="left"/>
      <w:pPr>
        <w:ind w:left="2160" w:hanging="360"/>
      </w:pPr>
      <w:rPr>
        <w:rFonts w:hint="default" w:ascii="Wingdings" w:hAnsi="Wingdings"/>
      </w:rPr>
    </w:lvl>
    <w:lvl w:ilvl="3" w:tplc="12CED50E">
      <w:start w:val="1"/>
      <w:numFmt w:val="bullet"/>
      <w:lvlText w:val=""/>
      <w:lvlJc w:val="left"/>
      <w:pPr>
        <w:ind w:left="2880" w:hanging="360"/>
      </w:pPr>
      <w:rPr>
        <w:rFonts w:hint="default" w:ascii="Symbol" w:hAnsi="Symbol"/>
      </w:rPr>
    </w:lvl>
    <w:lvl w:ilvl="4" w:tplc="00041A28">
      <w:start w:val="1"/>
      <w:numFmt w:val="bullet"/>
      <w:lvlText w:val="o"/>
      <w:lvlJc w:val="left"/>
      <w:pPr>
        <w:ind w:left="3600" w:hanging="360"/>
      </w:pPr>
      <w:rPr>
        <w:rFonts w:hint="default" w:ascii="Courier New" w:hAnsi="Courier New"/>
      </w:rPr>
    </w:lvl>
    <w:lvl w:ilvl="5" w:tplc="F09E76C8">
      <w:start w:val="1"/>
      <w:numFmt w:val="bullet"/>
      <w:lvlText w:val=""/>
      <w:lvlJc w:val="left"/>
      <w:pPr>
        <w:ind w:left="4320" w:hanging="360"/>
      </w:pPr>
      <w:rPr>
        <w:rFonts w:hint="default" w:ascii="Wingdings" w:hAnsi="Wingdings"/>
      </w:rPr>
    </w:lvl>
    <w:lvl w:ilvl="6" w:tplc="6D40ACA0">
      <w:start w:val="1"/>
      <w:numFmt w:val="bullet"/>
      <w:lvlText w:val=""/>
      <w:lvlJc w:val="left"/>
      <w:pPr>
        <w:ind w:left="5040" w:hanging="360"/>
      </w:pPr>
      <w:rPr>
        <w:rFonts w:hint="default" w:ascii="Symbol" w:hAnsi="Symbol"/>
      </w:rPr>
    </w:lvl>
    <w:lvl w:ilvl="7" w:tplc="205CC984">
      <w:start w:val="1"/>
      <w:numFmt w:val="bullet"/>
      <w:lvlText w:val="o"/>
      <w:lvlJc w:val="left"/>
      <w:pPr>
        <w:ind w:left="5760" w:hanging="360"/>
      </w:pPr>
      <w:rPr>
        <w:rFonts w:hint="default" w:ascii="Courier New" w:hAnsi="Courier New"/>
      </w:rPr>
    </w:lvl>
    <w:lvl w:ilvl="8" w:tplc="89225FEC">
      <w:start w:val="1"/>
      <w:numFmt w:val="bullet"/>
      <w:lvlText w:val=""/>
      <w:lvlJc w:val="left"/>
      <w:pPr>
        <w:ind w:left="6480" w:hanging="360"/>
      </w:pPr>
      <w:rPr>
        <w:rFonts w:hint="default" w:ascii="Wingdings" w:hAnsi="Wingdings"/>
      </w:rPr>
    </w:lvl>
  </w:abstractNum>
  <w:abstractNum w:abstractNumId="11" w15:restartNumberingAfterBreak="0">
    <w:nsid w:val="49C71B30"/>
    <w:multiLevelType w:val="hybridMultilevel"/>
    <w:tmpl w:val="7B969DEA"/>
    <w:lvl w:ilvl="0" w:tplc="561A8CB6">
      <w:start w:val="1"/>
      <w:numFmt w:val="bullet"/>
      <w:lvlText w:val=""/>
      <w:lvlJc w:val="left"/>
      <w:pPr>
        <w:ind w:left="720" w:hanging="360"/>
      </w:pPr>
      <w:rPr>
        <w:rFonts w:hint="default" w:ascii="Symbol" w:hAnsi="Symbol"/>
      </w:rPr>
    </w:lvl>
    <w:lvl w:ilvl="1" w:tplc="8598B1F2">
      <w:start w:val="1"/>
      <w:numFmt w:val="bullet"/>
      <w:lvlText w:val="o"/>
      <w:lvlJc w:val="left"/>
      <w:pPr>
        <w:ind w:left="1440" w:hanging="360"/>
      </w:pPr>
      <w:rPr>
        <w:rFonts w:hint="default" w:ascii="Courier New" w:hAnsi="Courier New"/>
      </w:rPr>
    </w:lvl>
    <w:lvl w:ilvl="2" w:tplc="46D0108A">
      <w:start w:val="1"/>
      <w:numFmt w:val="bullet"/>
      <w:lvlText w:val=""/>
      <w:lvlJc w:val="left"/>
      <w:pPr>
        <w:ind w:left="2160" w:hanging="360"/>
      </w:pPr>
      <w:rPr>
        <w:rFonts w:hint="default" w:ascii="Wingdings" w:hAnsi="Wingdings"/>
      </w:rPr>
    </w:lvl>
    <w:lvl w:ilvl="3" w:tplc="FCE2F1C8">
      <w:start w:val="1"/>
      <w:numFmt w:val="bullet"/>
      <w:lvlText w:val=""/>
      <w:lvlJc w:val="left"/>
      <w:pPr>
        <w:ind w:left="2880" w:hanging="360"/>
      </w:pPr>
      <w:rPr>
        <w:rFonts w:hint="default" w:ascii="Symbol" w:hAnsi="Symbol"/>
      </w:rPr>
    </w:lvl>
    <w:lvl w:ilvl="4" w:tplc="11DA27DE">
      <w:start w:val="1"/>
      <w:numFmt w:val="bullet"/>
      <w:lvlText w:val="o"/>
      <w:lvlJc w:val="left"/>
      <w:pPr>
        <w:ind w:left="3600" w:hanging="360"/>
      </w:pPr>
      <w:rPr>
        <w:rFonts w:hint="default" w:ascii="Courier New" w:hAnsi="Courier New"/>
      </w:rPr>
    </w:lvl>
    <w:lvl w:ilvl="5" w:tplc="D1703478">
      <w:start w:val="1"/>
      <w:numFmt w:val="bullet"/>
      <w:lvlText w:val=""/>
      <w:lvlJc w:val="left"/>
      <w:pPr>
        <w:ind w:left="4320" w:hanging="360"/>
      </w:pPr>
      <w:rPr>
        <w:rFonts w:hint="default" w:ascii="Wingdings" w:hAnsi="Wingdings"/>
      </w:rPr>
    </w:lvl>
    <w:lvl w:ilvl="6" w:tplc="2F8EAB48">
      <w:start w:val="1"/>
      <w:numFmt w:val="bullet"/>
      <w:lvlText w:val=""/>
      <w:lvlJc w:val="left"/>
      <w:pPr>
        <w:ind w:left="5040" w:hanging="360"/>
      </w:pPr>
      <w:rPr>
        <w:rFonts w:hint="default" w:ascii="Symbol" w:hAnsi="Symbol"/>
      </w:rPr>
    </w:lvl>
    <w:lvl w:ilvl="7" w:tplc="6016A48E">
      <w:start w:val="1"/>
      <w:numFmt w:val="bullet"/>
      <w:lvlText w:val="o"/>
      <w:lvlJc w:val="left"/>
      <w:pPr>
        <w:ind w:left="5760" w:hanging="360"/>
      </w:pPr>
      <w:rPr>
        <w:rFonts w:hint="default" w:ascii="Courier New" w:hAnsi="Courier New"/>
      </w:rPr>
    </w:lvl>
    <w:lvl w:ilvl="8" w:tplc="7FAA13D0">
      <w:start w:val="1"/>
      <w:numFmt w:val="bullet"/>
      <w:lvlText w:val=""/>
      <w:lvlJc w:val="left"/>
      <w:pPr>
        <w:ind w:left="6480" w:hanging="360"/>
      </w:pPr>
      <w:rPr>
        <w:rFonts w:hint="default" w:ascii="Wingdings" w:hAnsi="Wingdings"/>
      </w:rPr>
    </w:lvl>
  </w:abstractNum>
  <w:abstractNum w:abstractNumId="12" w15:restartNumberingAfterBreak="0">
    <w:nsid w:val="56471C18"/>
    <w:multiLevelType w:val="hybridMultilevel"/>
    <w:tmpl w:val="FFFFFFFF"/>
    <w:lvl w:ilvl="0" w:tplc="E9D648CE">
      <w:start w:val="1"/>
      <w:numFmt w:val="decimal"/>
      <w:lvlText w:val="%1."/>
      <w:lvlJc w:val="left"/>
      <w:pPr>
        <w:ind w:left="720" w:hanging="360"/>
      </w:pPr>
    </w:lvl>
    <w:lvl w:ilvl="1" w:tplc="93A827D6">
      <w:start w:val="1"/>
      <w:numFmt w:val="lowerLetter"/>
      <w:lvlText w:val="%2."/>
      <w:lvlJc w:val="left"/>
      <w:pPr>
        <w:ind w:left="1440" w:hanging="360"/>
      </w:pPr>
    </w:lvl>
    <w:lvl w:ilvl="2" w:tplc="A912A82C">
      <w:start w:val="1"/>
      <w:numFmt w:val="lowerRoman"/>
      <w:lvlText w:val="%3."/>
      <w:lvlJc w:val="right"/>
      <w:pPr>
        <w:ind w:left="2160" w:hanging="180"/>
      </w:pPr>
    </w:lvl>
    <w:lvl w:ilvl="3" w:tplc="1E6A13DE">
      <w:start w:val="1"/>
      <w:numFmt w:val="decimal"/>
      <w:lvlText w:val="%4."/>
      <w:lvlJc w:val="left"/>
      <w:pPr>
        <w:ind w:left="2880" w:hanging="360"/>
      </w:pPr>
    </w:lvl>
    <w:lvl w:ilvl="4" w:tplc="6AF489C2">
      <w:start w:val="1"/>
      <w:numFmt w:val="lowerLetter"/>
      <w:lvlText w:val="%5."/>
      <w:lvlJc w:val="left"/>
      <w:pPr>
        <w:ind w:left="3600" w:hanging="360"/>
      </w:pPr>
    </w:lvl>
    <w:lvl w:ilvl="5" w:tplc="54C0C52E">
      <w:start w:val="1"/>
      <w:numFmt w:val="lowerRoman"/>
      <w:lvlText w:val="%6."/>
      <w:lvlJc w:val="right"/>
      <w:pPr>
        <w:ind w:left="4320" w:hanging="180"/>
      </w:pPr>
    </w:lvl>
    <w:lvl w:ilvl="6" w:tplc="F7704432">
      <w:start w:val="1"/>
      <w:numFmt w:val="decimal"/>
      <w:lvlText w:val="%7."/>
      <w:lvlJc w:val="left"/>
      <w:pPr>
        <w:ind w:left="5040" w:hanging="360"/>
      </w:pPr>
    </w:lvl>
    <w:lvl w:ilvl="7" w:tplc="843C9178">
      <w:start w:val="1"/>
      <w:numFmt w:val="lowerLetter"/>
      <w:lvlText w:val="%8."/>
      <w:lvlJc w:val="left"/>
      <w:pPr>
        <w:ind w:left="5760" w:hanging="360"/>
      </w:pPr>
    </w:lvl>
    <w:lvl w:ilvl="8" w:tplc="38D0F9C8">
      <w:start w:val="1"/>
      <w:numFmt w:val="lowerRoman"/>
      <w:lvlText w:val="%9."/>
      <w:lvlJc w:val="right"/>
      <w:pPr>
        <w:ind w:left="6480" w:hanging="180"/>
      </w:pPr>
    </w:lvl>
  </w:abstractNum>
  <w:abstractNum w:abstractNumId="13" w15:restartNumberingAfterBreak="0">
    <w:nsid w:val="60020350"/>
    <w:multiLevelType w:val="hybridMultilevel"/>
    <w:tmpl w:val="60020350"/>
    <w:lvl w:ilvl="0" w:tplc="DCE4CC6C">
      <w:start w:val="4"/>
      <w:numFmt w:val="decimal"/>
      <w:lvlText w:val="%1"/>
      <w:lvlJc w:val="left"/>
      <w:pPr>
        <w:ind w:left="720" w:hanging="360"/>
      </w:pPr>
      <w:rPr>
        <w:rFonts w:hint="default"/>
      </w:rPr>
    </w:lvl>
    <w:lvl w:ilvl="1" w:tplc="EF5638BC" w:tentative="1">
      <w:start w:val="1"/>
      <w:numFmt w:val="lowerLetter"/>
      <w:lvlText w:val="%2."/>
      <w:lvlJc w:val="left"/>
      <w:pPr>
        <w:ind w:left="1440" w:hanging="360"/>
      </w:pPr>
    </w:lvl>
    <w:lvl w:ilvl="2" w:tplc="D79295DC" w:tentative="1">
      <w:start w:val="1"/>
      <w:numFmt w:val="lowerRoman"/>
      <w:lvlText w:val="%3."/>
      <w:lvlJc w:val="right"/>
      <w:pPr>
        <w:ind w:left="2160" w:hanging="180"/>
      </w:pPr>
    </w:lvl>
    <w:lvl w:ilvl="3" w:tplc="C254966C" w:tentative="1">
      <w:start w:val="1"/>
      <w:numFmt w:val="decimal"/>
      <w:lvlText w:val="%4."/>
      <w:lvlJc w:val="left"/>
      <w:pPr>
        <w:ind w:left="2880" w:hanging="360"/>
      </w:pPr>
    </w:lvl>
    <w:lvl w:ilvl="4" w:tplc="4B1CC2FC" w:tentative="1">
      <w:start w:val="1"/>
      <w:numFmt w:val="lowerLetter"/>
      <w:lvlText w:val="%5."/>
      <w:lvlJc w:val="left"/>
      <w:pPr>
        <w:ind w:left="3600" w:hanging="360"/>
      </w:pPr>
    </w:lvl>
    <w:lvl w:ilvl="5" w:tplc="B45EF752" w:tentative="1">
      <w:start w:val="1"/>
      <w:numFmt w:val="lowerRoman"/>
      <w:lvlText w:val="%6."/>
      <w:lvlJc w:val="right"/>
      <w:pPr>
        <w:ind w:left="4320" w:hanging="180"/>
      </w:pPr>
    </w:lvl>
    <w:lvl w:ilvl="6" w:tplc="CA40ACA8" w:tentative="1">
      <w:start w:val="1"/>
      <w:numFmt w:val="decimal"/>
      <w:lvlText w:val="%7."/>
      <w:lvlJc w:val="left"/>
      <w:pPr>
        <w:ind w:left="5040" w:hanging="360"/>
      </w:pPr>
    </w:lvl>
    <w:lvl w:ilvl="7" w:tplc="54861A34" w:tentative="1">
      <w:start w:val="1"/>
      <w:numFmt w:val="lowerLetter"/>
      <w:lvlText w:val="%8."/>
      <w:lvlJc w:val="left"/>
      <w:pPr>
        <w:ind w:left="5760" w:hanging="360"/>
      </w:pPr>
    </w:lvl>
    <w:lvl w:ilvl="8" w:tplc="BE985BCC" w:tentative="1">
      <w:start w:val="1"/>
      <w:numFmt w:val="lowerRoman"/>
      <w:lvlText w:val="%9."/>
      <w:lvlJc w:val="right"/>
      <w:pPr>
        <w:ind w:left="6480" w:hanging="180"/>
      </w:pPr>
    </w:lvl>
  </w:abstractNum>
  <w:abstractNum w:abstractNumId="14" w15:restartNumberingAfterBreak="0">
    <w:nsid w:val="60987E5C"/>
    <w:multiLevelType w:val="hybridMultilevel"/>
    <w:tmpl w:val="B78888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3DE7E9B"/>
    <w:multiLevelType w:val="hybridMultilevel"/>
    <w:tmpl w:val="FFFFFFFF"/>
    <w:lvl w:ilvl="0" w:tplc="B036B412">
      <w:start w:val="1"/>
      <w:numFmt w:val="upperRoman"/>
      <w:lvlText w:val="%1."/>
      <w:lvlJc w:val="left"/>
      <w:pPr>
        <w:ind w:left="720" w:hanging="360"/>
      </w:pPr>
    </w:lvl>
    <w:lvl w:ilvl="1" w:tplc="BF86F4C4">
      <w:start w:val="1"/>
      <w:numFmt w:val="lowerLetter"/>
      <w:lvlText w:val="%2."/>
      <w:lvlJc w:val="left"/>
      <w:pPr>
        <w:ind w:left="1440" w:hanging="360"/>
      </w:pPr>
    </w:lvl>
    <w:lvl w:ilvl="2" w:tplc="C9823AB2">
      <w:start w:val="1"/>
      <w:numFmt w:val="lowerRoman"/>
      <w:lvlText w:val="%3."/>
      <w:lvlJc w:val="right"/>
      <w:pPr>
        <w:ind w:left="2160" w:hanging="180"/>
      </w:pPr>
    </w:lvl>
    <w:lvl w:ilvl="3" w:tplc="21ECBBAA">
      <w:start w:val="1"/>
      <w:numFmt w:val="decimal"/>
      <w:lvlText w:val="%4."/>
      <w:lvlJc w:val="left"/>
      <w:pPr>
        <w:ind w:left="2880" w:hanging="360"/>
      </w:pPr>
    </w:lvl>
    <w:lvl w:ilvl="4" w:tplc="13946440">
      <w:start w:val="1"/>
      <w:numFmt w:val="lowerLetter"/>
      <w:lvlText w:val="%5."/>
      <w:lvlJc w:val="left"/>
      <w:pPr>
        <w:ind w:left="3600" w:hanging="360"/>
      </w:pPr>
    </w:lvl>
    <w:lvl w:ilvl="5" w:tplc="4B4C1E8E">
      <w:start w:val="1"/>
      <w:numFmt w:val="lowerRoman"/>
      <w:lvlText w:val="%6."/>
      <w:lvlJc w:val="right"/>
      <w:pPr>
        <w:ind w:left="4320" w:hanging="180"/>
      </w:pPr>
    </w:lvl>
    <w:lvl w:ilvl="6" w:tplc="A0E2AE06">
      <w:start w:val="1"/>
      <w:numFmt w:val="decimal"/>
      <w:lvlText w:val="%7."/>
      <w:lvlJc w:val="left"/>
      <w:pPr>
        <w:ind w:left="5040" w:hanging="360"/>
      </w:pPr>
    </w:lvl>
    <w:lvl w:ilvl="7" w:tplc="C75A4D24">
      <w:start w:val="1"/>
      <w:numFmt w:val="lowerLetter"/>
      <w:lvlText w:val="%8."/>
      <w:lvlJc w:val="left"/>
      <w:pPr>
        <w:ind w:left="5760" w:hanging="360"/>
      </w:pPr>
    </w:lvl>
    <w:lvl w:ilvl="8" w:tplc="DA3A6BEA">
      <w:start w:val="1"/>
      <w:numFmt w:val="lowerRoman"/>
      <w:lvlText w:val="%9."/>
      <w:lvlJc w:val="right"/>
      <w:pPr>
        <w:ind w:left="6480" w:hanging="180"/>
      </w:pPr>
    </w:lvl>
  </w:abstractNum>
  <w:abstractNum w:abstractNumId="16" w15:restartNumberingAfterBreak="0">
    <w:nsid w:val="64710BA8"/>
    <w:multiLevelType w:val="hybridMultilevel"/>
    <w:tmpl w:val="00784426"/>
    <w:lvl w:ilvl="0" w:tplc="148EF6E2">
      <w:start w:val="1"/>
      <w:numFmt w:val="decimal"/>
      <w:lvlText w:val="%1"/>
      <w:lvlJc w:val="left"/>
      <w:pPr>
        <w:ind w:left="432" w:hanging="432"/>
      </w:pPr>
    </w:lvl>
    <w:lvl w:ilvl="1" w:tplc="D9E0FAB8">
      <w:start w:val="1"/>
      <w:numFmt w:val="decimal"/>
      <w:lvlText w:val="%1.%2"/>
      <w:lvlJc w:val="left"/>
      <w:pPr>
        <w:ind w:left="576" w:hanging="576"/>
      </w:pPr>
    </w:lvl>
    <w:lvl w:ilvl="2" w:tplc="071C1982">
      <w:start w:val="1"/>
      <w:numFmt w:val="decimal"/>
      <w:lvlText w:val="%1.%2.%3"/>
      <w:lvlJc w:val="left"/>
      <w:pPr>
        <w:ind w:left="720" w:hanging="720"/>
      </w:pPr>
    </w:lvl>
    <w:lvl w:ilvl="3" w:tplc="07602DD6">
      <w:start w:val="1"/>
      <w:numFmt w:val="decimal"/>
      <w:lvlText w:val="%1.%2.%3.%4"/>
      <w:lvlJc w:val="left"/>
      <w:pPr>
        <w:ind w:left="864" w:hanging="864"/>
      </w:pPr>
    </w:lvl>
    <w:lvl w:ilvl="4" w:tplc="BDEA6364">
      <w:start w:val="1"/>
      <w:numFmt w:val="decimal"/>
      <w:lvlText w:val="%1.%2.%3.%4.%5"/>
      <w:lvlJc w:val="left"/>
      <w:pPr>
        <w:ind w:left="1008" w:hanging="1008"/>
      </w:pPr>
    </w:lvl>
    <w:lvl w:ilvl="5" w:tplc="7388910E">
      <w:start w:val="1"/>
      <w:numFmt w:val="decimal"/>
      <w:lvlText w:val="%1.%2.%3.%4.%5.%6"/>
      <w:lvlJc w:val="left"/>
      <w:pPr>
        <w:ind w:left="1152" w:hanging="1152"/>
      </w:pPr>
    </w:lvl>
    <w:lvl w:ilvl="6" w:tplc="71F4224A">
      <w:start w:val="1"/>
      <w:numFmt w:val="decimal"/>
      <w:lvlText w:val="%1.%2.%3.%4.%5.%6.%7"/>
      <w:lvlJc w:val="left"/>
      <w:pPr>
        <w:ind w:left="1296" w:hanging="1296"/>
      </w:pPr>
    </w:lvl>
    <w:lvl w:ilvl="7" w:tplc="F8DE0E90">
      <w:start w:val="1"/>
      <w:numFmt w:val="decimal"/>
      <w:lvlText w:val="%1.%2.%3.%4.%5.%6.%7.%8"/>
      <w:lvlJc w:val="left"/>
      <w:pPr>
        <w:ind w:left="1440" w:hanging="1440"/>
      </w:pPr>
    </w:lvl>
    <w:lvl w:ilvl="8" w:tplc="F718EBF2">
      <w:start w:val="1"/>
      <w:numFmt w:val="decimal"/>
      <w:lvlText w:val="%1.%2.%3.%4.%5.%6.%7.%8.%9"/>
      <w:lvlJc w:val="left"/>
      <w:pPr>
        <w:ind w:left="1584" w:hanging="1584"/>
      </w:pPr>
    </w:lvl>
  </w:abstractNum>
  <w:abstractNum w:abstractNumId="17" w15:restartNumberingAfterBreak="0">
    <w:nsid w:val="692C7EAD"/>
    <w:multiLevelType w:val="hybridMultilevel"/>
    <w:tmpl w:val="FFFFFFFF"/>
    <w:lvl w:ilvl="0" w:tplc="156066A4">
      <w:start w:val="1"/>
      <w:numFmt w:val="upperRoman"/>
      <w:lvlText w:val="%1."/>
      <w:lvlJc w:val="right"/>
      <w:pPr>
        <w:ind w:left="720" w:hanging="360"/>
      </w:pPr>
    </w:lvl>
    <w:lvl w:ilvl="1" w:tplc="016A81CA">
      <w:start w:val="1"/>
      <w:numFmt w:val="lowerLetter"/>
      <w:lvlText w:val="%2."/>
      <w:lvlJc w:val="left"/>
      <w:pPr>
        <w:ind w:left="1440" w:hanging="360"/>
      </w:pPr>
    </w:lvl>
    <w:lvl w:ilvl="2" w:tplc="8DF0CC98">
      <w:start w:val="1"/>
      <w:numFmt w:val="lowerRoman"/>
      <w:lvlText w:val="%3."/>
      <w:lvlJc w:val="right"/>
      <w:pPr>
        <w:ind w:left="2160" w:hanging="180"/>
      </w:pPr>
    </w:lvl>
    <w:lvl w:ilvl="3" w:tplc="8A30B2FA">
      <w:start w:val="1"/>
      <w:numFmt w:val="decimal"/>
      <w:lvlText w:val="%4."/>
      <w:lvlJc w:val="left"/>
      <w:pPr>
        <w:ind w:left="2880" w:hanging="360"/>
      </w:pPr>
    </w:lvl>
    <w:lvl w:ilvl="4" w:tplc="8EA49D74">
      <w:start w:val="1"/>
      <w:numFmt w:val="lowerLetter"/>
      <w:lvlText w:val="%5."/>
      <w:lvlJc w:val="left"/>
      <w:pPr>
        <w:ind w:left="3600" w:hanging="360"/>
      </w:pPr>
    </w:lvl>
    <w:lvl w:ilvl="5" w:tplc="D4FE8DC8">
      <w:start w:val="1"/>
      <w:numFmt w:val="lowerRoman"/>
      <w:lvlText w:val="%6."/>
      <w:lvlJc w:val="right"/>
      <w:pPr>
        <w:ind w:left="4320" w:hanging="180"/>
      </w:pPr>
    </w:lvl>
    <w:lvl w:ilvl="6" w:tplc="BC6886D0">
      <w:start w:val="1"/>
      <w:numFmt w:val="decimal"/>
      <w:lvlText w:val="%7."/>
      <w:lvlJc w:val="left"/>
      <w:pPr>
        <w:ind w:left="5040" w:hanging="360"/>
      </w:pPr>
    </w:lvl>
    <w:lvl w:ilvl="7" w:tplc="45FE72DA">
      <w:start w:val="1"/>
      <w:numFmt w:val="lowerLetter"/>
      <w:lvlText w:val="%8."/>
      <w:lvlJc w:val="left"/>
      <w:pPr>
        <w:ind w:left="5760" w:hanging="360"/>
      </w:pPr>
    </w:lvl>
    <w:lvl w:ilvl="8" w:tplc="92204A8E">
      <w:start w:val="1"/>
      <w:numFmt w:val="lowerRoman"/>
      <w:lvlText w:val="%9."/>
      <w:lvlJc w:val="right"/>
      <w:pPr>
        <w:ind w:left="6480" w:hanging="180"/>
      </w:pPr>
    </w:lvl>
  </w:abstractNum>
  <w:abstractNum w:abstractNumId="18" w15:restartNumberingAfterBreak="0">
    <w:nsid w:val="6C3F09F2"/>
    <w:multiLevelType w:val="hybridMultilevel"/>
    <w:tmpl w:val="607E1964"/>
    <w:lvl w:ilvl="0" w:tplc="80F6DA5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F31704D"/>
    <w:multiLevelType w:val="hybridMultilevel"/>
    <w:tmpl w:val="F4E80FE6"/>
    <w:lvl w:ilvl="0" w:tplc="510EFBD8">
      <w:start w:val="1"/>
      <w:numFmt w:val="decimal"/>
      <w:pStyle w:val="Heading1"/>
      <w:lvlText w:val="%1"/>
      <w:lvlJc w:val="left"/>
      <w:pPr>
        <w:ind w:left="432" w:hanging="432"/>
      </w:pPr>
    </w:lvl>
    <w:lvl w:ilvl="1" w:tplc="14B611F0">
      <w:start w:val="1"/>
      <w:numFmt w:val="decimal"/>
      <w:pStyle w:val="Heading2"/>
      <w:lvlText w:val="%1.%2"/>
      <w:lvlJc w:val="left"/>
      <w:pPr>
        <w:ind w:left="576" w:hanging="576"/>
      </w:pPr>
    </w:lvl>
    <w:lvl w:ilvl="2" w:tplc="65CEFB14">
      <w:start w:val="1"/>
      <w:numFmt w:val="decimal"/>
      <w:pStyle w:val="Heading3"/>
      <w:lvlText w:val="%1.%2.%3"/>
      <w:lvlJc w:val="left"/>
      <w:pPr>
        <w:ind w:left="720" w:hanging="720"/>
      </w:pPr>
    </w:lvl>
    <w:lvl w:ilvl="3" w:tplc="BE86B976">
      <w:start w:val="1"/>
      <w:numFmt w:val="decimal"/>
      <w:lvlText w:val="%1.%2.%3.%4"/>
      <w:lvlJc w:val="left"/>
      <w:pPr>
        <w:ind w:left="864" w:hanging="864"/>
      </w:pPr>
    </w:lvl>
    <w:lvl w:ilvl="4" w:tplc="5ED46A30">
      <w:start w:val="1"/>
      <w:numFmt w:val="decimal"/>
      <w:lvlText w:val="%1.%2.%3.%4.%5"/>
      <w:lvlJc w:val="left"/>
      <w:pPr>
        <w:ind w:left="1008" w:hanging="1008"/>
      </w:pPr>
    </w:lvl>
    <w:lvl w:ilvl="5" w:tplc="436604BE">
      <w:start w:val="1"/>
      <w:numFmt w:val="decimal"/>
      <w:pStyle w:val="Heading6"/>
      <w:lvlText w:val="%1.%2.%3.%4.%5.%6"/>
      <w:lvlJc w:val="left"/>
      <w:pPr>
        <w:ind w:left="1152" w:hanging="1152"/>
      </w:pPr>
    </w:lvl>
    <w:lvl w:ilvl="6" w:tplc="2654BBA8">
      <w:start w:val="1"/>
      <w:numFmt w:val="decimal"/>
      <w:pStyle w:val="Heading7"/>
      <w:lvlText w:val="%1.%2.%3.%4.%5.%6.%7"/>
      <w:lvlJc w:val="left"/>
      <w:pPr>
        <w:ind w:left="1296" w:hanging="1296"/>
      </w:pPr>
    </w:lvl>
    <w:lvl w:ilvl="7" w:tplc="924E2BE2">
      <w:start w:val="1"/>
      <w:numFmt w:val="decimal"/>
      <w:pStyle w:val="Heading8"/>
      <w:lvlText w:val="%1.%2.%3.%4.%5.%6.%7.%8"/>
      <w:lvlJc w:val="left"/>
      <w:pPr>
        <w:ind w:left="1440" w:hanging="1440"/>
      </w:pPr>
    </w:lvl>
    <w:lvl w:ilvl="8" w:tplc="FC143472">
      <w:start w:val="1"/>
      <w:numFmt w:val="decimal"/>
      <w:pStyle w:val="Heading9"/>
      <w:lvlText w:val="%1.%2.%3.%4.%5.%6.%7.%8.%9"/>
      <w:lvlJc w:val="left"/>
      <w:pPr>
        <w:ind w:left="1584" w:hanging="1584"/>
      </w:pPr>
    </w:lvl>
  </w:abstractNum>
  <w:abstractNum w:abstractNumId="20" w15:restartNumberingAfterBreak="0">
    <w:nsid w:val="713427AA"/>
    <w:multiLevelType w:val="hybridMultilevel"/>
    <w:tmpl w:val="713427AA"/>
    <w:lvl w:ilvl="0" w:tplc="828CA596">
      <w:start w:val="1"/>
      <w:numFmt w:val="bullet"/>
      <w:lvlText w:val="•"/>
      <w:lvlJc w:val="left"/>
      <w:pPr>
        <w:tabs>
          <w:tab w:val="left" w:pos="720"/>
        </w:tabs>
        <w:ind w:left="720" w:hanging="360"/>
      </w:pPr>
      <w:rPr>
        <w:rFonts w:hint="default" w:ascii="Georgia" w:hAnsi="Georgia"/>
      </w:rPr>
    </w:lvl>
    <w:lvl w:ilvl="1" w:tplc="D7A2DD3E" w:tentative="1">
      <w:start w:val="1"/>
      <w:numFmt w:val="bullet"/>
      <w:lvlText w:val="•"/>
      <w:lvlJc w:val="left"/>
      <w:pPr>
        <w:tabs>
          <w:tab w:val="left" w:pos="1440"/>
        </w:tabs>
        <w:ind w:left="1440" w:hanging="360"/>
      </w:pPr>
      <w:rPr>
        <w:rFonts w:hint="default" w:ascii="Georgia" w:hAnsi="Georgia"/>
      </w:rPr>
    </w:lvl>
    <w:lvl w:ilvl="2" w:tplc="5720D2A4" w:tentative="1">
      <w:start w:val="1"/>
      <w:numFmt w:val="bullet"/>
      <w:lvlText w:val="•"/>
      <w:lvlJc w:val="left"/>
      <w:pPr>
        <w:tabs>
          <w:tab w:val="left" w:pos="2160"/>
        </w:tabs>
        <w:ind w:left="2160" w:hanging="360"/>
      </w:pPr>
      <w:rPr>
        <w:rFonts w:hint="default" w:ascii="Georgia" w:hAnsi="Georgia"/>
      </w:rPr>
    </w:lvl>
    <w:lvl w:ilvl="3" w:tplc="6DACE1E4" w:tentative="1">
      <w:start w:val="1"/>
      <w:numFmt w:val="bullet"/>
      <w:lvlText w:val="•"/>
      <w:lvlJc w:val="left"/>
      <w:pPr>
        <w:tabs>
          <w:tab w:val="left" w:pos="2880"/>
        </w:tabs>
        <w:ind w:left="2880" w:hanging="360"/>
      </w:pPr>
      <w:rPr>
        <w:rFonts w:hint="default" w:ascii="Georgia" w:hAnsi="Georgia"/>
      </w:rPr>
    </w:lvl>
    <w:lvl w:ilvl="4" w:tplc="80385C12" w:tentative="1">
      <w:start w:val="1"/>
      <w:numFmt w:val="bullet"/>
      <w:lvlText w:val="•"/>
      <w:lvlJc w:val="left"/>
      <w:pPr>
        <w:tabs>
          <w:tab w:val="left" w:pos="3600"/>
        </w:tabs>
        <w:ind w:left="3600" w:hanging="360"/>
      </w:pPr>
      <w:rPr>
        <w:rFonts w:hint="default" w:ascii="Georgia" w:hAnsi="Georgia"/>
      </w:rPr>
    </w:lvl>
    <w:lvl w:ilvl="5" w:tplc="B5A4DCC4" w:tentative="1">
      <w:start w:val="1"/>
      <w:numFmt w:val="bullet"/>
      <w:lvlText w:val="•"/>
      <w:lvlJc w:val="left"/>
      <w:pPr>
        <w:tabs>
          <w:tab w:val="left" w:pos="4320"/>
        </w:tabs>
        <w:ind w:left="4320" w:hanging="360"/>
      </w:pPr>
      <w:rPr>
        <w:rFonts w:hint="default" w:ascii="Georgia" w:hAnsi="Georgia"/>
      </w:rPr>
    </w:lvl>
    <w:lvl w:ilvl="6" w:tplc="EF427B80" w:tentative="1">
      <w:start w:val="1"/>
      <w:numFmt w:val="bullet"/>
      <w:lvlText w:val="•"/>
      <w:lvlJc w:val="left"/>
      <w:pPr>
        <w:tabs>
          <w:tab w:val="left" w:pos="5040"/>
        </w:tabs>
        <w:ind w:left="5040" w:hanging="360"/>
      </w:pPr>
      <w:rPr>
        <w:rFonts w:hint="default" w:ascii="Georgia" w:hAnsi="Georgia"/>
      </w:rPr>
    </w:lvl>
    <w:lvl w:ilvl="7" w:tplc="69F8E70C" w:tentative="1">
      <w:start w:val="1"/>
      <w:numFmt w:val="bullet"/>
      <w:lvlText w:val="•"/>
      <w:lvlJc w:val="left"/>
      <w:pPr>
        <w:tabs>
          <w:tab w:val="left" w:pos="5760"/>
        </w:tabs>
        <w:ind w:left="5760" w:hanging="360"/>
      </w:pPr>
      <w:rPr>
        <w:rFonts w:hint="default" w:ascii="Georgia" w:hAnsi="Georgia"/>
      </w:rPr>
    </w:lvl>
    <w:lvl w:ilvl="8" w:tplc="6318EC32" w:tentative="1">
      <w:start w:val="1"/>
      <w:numFmt w:val="bullet"/>
      <w:lvlText w:val="•"/>
      <w:lvlJc w:val="left"/>
      <w:pPr>
        <w:tabs>
          <w:tab w:val="left" w:pos="6480"/>
        </w:tabs>
        <w:ind w:left="6480" w:hanging="360"/>
      </w:pPr>
      <w:rPr>
        <w:rFonts w:hint="default" w:ascii="Georgia" w:hAnsi="Georgia"/>
      </w:rPr>
    </w:lvl>
  </w:abstractNum>
  <w:abstractNum w:abstractNumId="21" w15:restartNumberingAfterBreak="0">
    <w:nsid w:val="781937D4"/>
    <w:multiLevelType w:val="hybridMultilevel"/>
    <w:tmpl w:val="FFFFFFFF"/>
    <w:lvl w:ilvl="0" w:tplc="EE68A2DA">
      <w:start w:val="1"/>
      <w:numFmt w:val="bullet"/>
      <w:lvlText w:val=""/>
      <w:lvlJc w:val="left"/>
      <w:pPr>
        <w:ind w:left="720" w:hanging="360"/>
      </w:pPr>
      <w:rPr>
        <w:rFonts w:hint="default" w:ascii="Symbol" w:hAnsi="Symbol"/>
      </w:rPr>
    </w:lvl>
    <w:lvl w:ilvl="1" w:tplc="0EB45D24">
      <w:start w:val="1"/>
      <w:numFmt w:val="bullet"/>
      <w:lvlText w:val="o"/>
      <w:lvlJc w:val="left"/>
      <w:pPr>
        <w:ind w:left="1440" w:hanging="360"/>
      </w:pPr>
      <w:rPr>
        <w:rFonts w:hint="default" w:ascii="Courier New" w:hAnsi="Courier New"/>
      </w:rPr>
    </w:lvl>
    <w:lvl w:ilvl="2" w:tplc="A5C26D58">
      <w:start w:val="1"/>
      <w:numFmt w:val="bullet"/>
      <w:lvlText w:val=""/>
      <w:lvlJc w:val="left"/>
      <w:pPr>
        <w:ind w:left="2160" w:hanging="360"/>
      </w:pPr>
      <w:rPr>
        <w:rFonts w:hint="default" w:ascii="Wingdings" w:hAnsi="Wingdings"/>
      </w:rPr>
    </w:lvl>
    <w:lvl w:ilvl="3" w:tplc="34482526">
      <w:start w:val="1"/>
      <w:numFmt w:val="bullet"/>
      <w:lvlText w:val=""/>
      <w:lvlJc w:val="left"/>
      <w:pPr>
        <w:ind w:left="2880" w:hanging="360"/>
      </w:pPr>
      <w:rPr>
        <w:rFonts w:hint="default" w:ascii="Symbol" w:hAnsi="Symbol"/>
      </w:rPr>
    </w:lvl>
    <w:lvl w:ilvl="4" w:tplc="77825A34">
      <w:start w:val="1"/>
      <w:numFmt w:val="bullet"/>
      <w:lvlText w:val="o"/>
      <w:lvlJc w:val="left"/>
      <w:pPr>
        <w:ind w:left="3600" w:hanging="360"/>
      </w:pPr>
      <w:rPr>
        <w:rFonts w:hint="default" w:ascii="Courier New" w:hAnsi="Courier New"/>
      </w:rPr>
    </w:lvl>
    <w:lvl w:ilvl="5" w:tplc="0C8E05CC">
      <w:start w:val="1"/>
      <w:numFmt w:val="bullet"/>
      <w:lvlText w:val=""/>
      <w:lvlJc w:val="left"/>
      <w:pPr>
        <w:ind w:left="4320" w:hanging="360"/>
      </w:pPr>
      <w:rPr>
        <w:rFonts w:hint="default" w:ascii="Wingdings" w:hAnsi="Wingdings"/>
      </w:rPr>
    </w:lvl>
    <w:lvl w:ilvl="6" w:tplc="B1022E6A">
      <w:start w:val="1"/>
      <w:numFmt w:val="bullet"/>
      <w:lvlText w:val=""/>
      <w:lvlJc w:val="left"/>
      <w:pPr>
        <w:ind w:left="5040" w:hanging="360"/>
      </w:pPr>
      <w:rPr>
        <w:rFonts w:hint="default" w:ascii="Symbol" w:hAnsi="Symbol"/>
      </w:rPr>
    </w:lvl>
    <w:lvl w:ilvl="7" w:tplc="E9B68838">
      <w:start w:val="1"/>
      <w:numFmt w:val="bullet"/>
      <w:lvlText w:val="o"/>
      <w:lvlJc w:val="left"/>
      <w:pPr>
        <w:ind w:left="5760" w:hanging="360"/>
      </w:pPr>
      <w:rPr>
        <w:rFonts w:hint="default" w:ascii="Courier New" w:hAnsi="Courier New"/>
      </w:rPr>
    </w:lvl>
    <w:lvl w:ilvl="8" w:tplc="71240FCC">
      <w:start w:val="1"/>
      <w:numFmt w:val="bullet"/>
      <w:lvlText w:val=""/>
      <w:lvlJc w:val="left"/>
      <w:pPr>
        <w:ind w:left="6480" w:hanging="360"/>
      </w:pPr>
      <w:rPr>
        <w:rFonts w:hint="default" w:ascii="Wingdings" w:hAnsi="Wingdings"/>
      </w:rPr>
    </w:lvl>
  </w:abstractNum>
  <w:num w:numId="24">
    <w:abstractNumId w:val="23"/>
  </w:num>
  <w:num w:numId="23">
    <w:abstractNumId w:val="22"/>
  </w:num>
  <w:num w:numId="1">
    <w:abstractNumId w:val="12"/>
  </w:num>
  <w:num w:numId="2">
    <w:abstractNumId w:val="3"/>
  </w:num>
  <w:num w:numId="3">
    <w:abstractNumId w:val="21"/>
  </w:num>
  <w:num w:numId="4">
    <w:abstractNumId w:val="7"/>
  </w:num>
  <w:num w:numId="5">
    <w:abstractNumId w:val="17"/>
  </w:num>
  <w:num w:numId="6">
    <w:abstractNumId w:val="9"/>
  </w:num>
  <w:num w:numId="7">
    <w:abstractNumId w:val="11"/>
  </w:num>
  <w:num w:numId="8">
    <w:abstractNumId w:val="20"/>
  </w:num>
  <w:num w:numId="9">
    <w:abstractNumId w:val="0"/>
  </w:num>
  <w:num w:numId="10">
    <w:abstractNumId w:val="13"/>
  </w:num>
  <w:num w:numId="11">
    <w:abstractNumId w:val="2"/>
  </w:num>
  <w:num w:numId="12">
    <w:abstractNumId w:val="6"/>
  </w:num>
  <w:num w:numId="13">
    <w:abstractNumId w:val="15"/>
  </w:num>
  <w:num w:numId="14">
    <w:abstractNumId w:val="10"/>
  </w:num>
  <w:num w:numId="15">
    <w:abstractNumId w:val="14"/>
  </w:num>
  <w:num w:numId="16">
    <w:abstractNumId w:val="18"/>
  </w:num>
  <w:num w:numId="17">
    <w:abstractNumId w:val="5"/>
  </w:num>
  <w:num w:numId="18">
    <w:abstractNumId w:val="19"/>
  </w:num>
  <w:num w:numId="19">
    <w:abstractNumId w:val="8"/>
  </w:num>
  <w:num w:numId="20">
    <w:abstractNumId w:val="1"/>
  </w:num>
  <w:num w:numId="21">
    <w:abstractNumId w:val="1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32"/>
  <w:bordersDoNotSurroundHeader/>
  <w:bordersDoNotSurroundFooter/>
  <w:defaultTabStop w:val="708"/>
  <w:hyphenationZone w:val="425"/>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spaceForUL/>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39F"/>
    <w:rsid w:val="000065BC"/>
    <w:rsid w:val="000089E1"/>
    <w:rsid w:val="000139F2"/>
    <w:rsid w:val="000145E6"/>
    <w:rsid w:val="0001796B"/>
    <w:rsid w:val="0002537E"/>
    <w:rsid w:val="0004476A"/>
    <w:rsid w:val="00054979"/>
    <w:rsid w:val="0007DD52"/>
    <w:rsid w:val="000A3BDC"/>
    <w:rsid w:val="000B3AC5"/>
    <w:rsid w:val="000C1E0B"/>
    <w:rsid w:val="000C6A1A"/>
    <w:rsid w:val="000D2F3D"/>
    <w:rsid w:val="000F4BC7"/>
    <w:rsid w:val="00114627"/>
    <w:rsid w:val="0011542C"/>
    <w:rsid w:val="00117F1C"/>
    <w:rsid w:val="00133124"/>
    <w:rsid w:val="00137FF7"/>
    <w:rsid w:val="0014396D"/>
    <w:rsid w:val="00170DBB"/>
    <w:rsid w:val="001800C3"/>
    <w:rsid w:val="001A160C"/>
    <w:rsid w:val="001A5BE9"/>
    <w:rsid w:val="001B3A7F"/>
    <w:rsid w:val="001D05D5"/>
    <w:rsid w:val="001F30DA"/>
    <w:rsid w:val="00200F93"/>
    <w:rsid w:val="00202571"/>
    <w:rsid w:val="00204E0A"/>
    <w:rsid w:val="00226F5C"/>
    <w:rsid w:val="00234C97"/>
    <w:rsid w:val="00244793"/>
    <w:rsid w:val="00246C0A"/>
    <w:rsid w:val="00250AAC"/>
    <w:rsid w:val="00292318"/>
    <w:rsid w:val="002956DF"/>
    <w:rsid w:val="002997C4"/>
    <w:rsid w:val="0029AD1F"/>
    <w:rsid w:val="002A2BE8"/>
    <w:rsid w:val="002A39B7"/>
    <w:rsid w:val="002A766A"/>
    <w:rsid w:val="002B656A"/>
    <w:rsid w:val="002B6C78"/>
    <w:rsid w:val="002C5C21"/>
    <w:rsid w:val="002C7035"/>
    <w:rsid w:val="002E3940"/>
    <w:rsid w:val="002F5768"/>
    <w:rsid w:val="00300168"/>
    <w:rsid w:val="003004A8"/>
    <w:rsid w:val="003239D4"/>
    <w:rsid w:val="00324FBC"/>
    <w:rsid w:val="00333876"/>
    <w:rsid w:val="00342E29"/>
    <w:rsid w:val="0034373C"/>
    <w:rsid w:val="00344F5D"/>
    <w:rsid w:val="00362A87"/>
    <w:rsid w:val="0037055A"/>
    <w:rsid w:val="003842C3"/>
    <w:rsid w:val="0039231C"/>
    <w:rsid w:val="003A214F"/>
    <w:rsid w:val="003B1E17"/>
    <w:rsid w:val="003B7B25"/>
    <w:rsid w:val="003C3D71"/>
    <w:rsid w:val="003C3F3F"/>
    <w:rsid w:val="003D5A88"/>
    <w:rsid w:val="003E7558"/>
    <w:rsid w:val="004130BA"/>
    <w:rsid w:val="00417CDE"/>
    <w:rsid w:val="00433B5A"/>
    <w:rsid w:val="004343E9"/>
    <w:rsid w:val="004638B7"/>
    <w:rsid w:val="004708E5"/>
    <w:rsid w:val="004A3DD9"/>
    <w:rsid w:val="004B69BF"/>
    <w:rsid w:val="004B739F"/>
    <w:rsid w:val="004D5204"/>
    <w:rsid w:val="004E1CD2"/>
    <w:rsid w:val="00512ABC"/>
    <w:rsid w:val="0051420D"/>
    <w:rsid w:val="00551D00"/>
    <w:rsid w:val="005605CA"/>
    <w:rsid w:val="005617A6"/>
    <w:rsid w:val="00563EFD"/>
    <w:rsid w:val="00583F00"/>
    <w:rsid w:val="00593EE0"/>
    <w:rsid w:val="00594268"/>
    <w:rsid w:val="005A449A"/>
    <w:rsid w:val="005A7520"/>
    <w:rsid w:val="005B1710"/>
    <w:rsid w:val="005B2680"/>
    <w:rsid w:val="005B5B27"/>
    <w:rsid w:val="005D087A"/>
    <w:rsid w:val="005D74CB"/>
    <w:rsid w:val="005E6D36"/>
    <w:rsid w:val="005F1E16"/>
    <w:rsid w:val="005F6FB1"/>
    <w:rsid w:val="00605B14"/>
    <w:rsid w:val="006140D8"/>
    <w:rsid w:val="006240E9"/>
    <w:rsid w:val="00624AF9"/>
    <w:rsid w:val="00646334"/>
    <w:rsid w:val="006649AF"/>
    <w:rsid w:val="006811A5"/>
    <w:rsid w:val="00684D67"/>
    <w:rsid w:val="00686283"/>
    <w:rsid w:val="006A72A0"/>
    <w:rsid w:val="006F3378"/>
    <w:rsid w:val="006F76AB"/>
    <w:rsid w:val="006F7B72"/>
    <w:rsid w:val="006F7C8B"/>
    <w:rsid w:val="00721F23"/>
    <w:rsid w:val="00747E75"/>
    <w:rsid w:val="00762B5D"/>
    <w:rsid w:val="00782BD4"/>
    <w:rsid w:val="00785EC9"/>
    <w:rsid w:val="007927F4"/>
    <w:rsid w:val="007BAA86"/>
    <w:rsid w:val="007C13DA"/>
    <w:rsid w:val="007C245E"/>
    <w:rsid w:val="007D37FF"/>
    <w:rsid w:val="007E2912"/>
    <w:rsid w:val="007E6577"/>
    <w:rsid w:val="00805B96"/>
    <w:rsid w:val="00817381"/>
    <w:rsid w:val="00841973"/>
    <w:rsid w:val="008571A1"/>
    <w:rsid w:val="008767E4"/>
    <w:rsid w:val="008775DF"/>
    <w:rsid w:val="0089310A"/>
    <w:rsid w:val="008975B2"/>
    <w:rsid w:val="00897B5A"/>
    <w:rsid w:val="008A3716"/>
    <w:rsid w:val="008D39BD"/>
    <w:rsid w:val="008E7A4C"/>
    <w:rsid w:val="008F0FE0"/>
    <w:rsid w:val="00902A49"/>
    <w:rsid w:val="009135CB"/>
    <w:rsid w:val="009204CE"/>
    <w:rsid w:val="00927AB4"/>
    <w:rsid w:val="0093020B"/>
    <w:rsid w:val="00951533"/>
    <w:rsid w:val="0095701F"/>
    <w:rsid w:val="009752A9"/>
    <w:rsid w:val="00985946"/>
    <w:rsid w:val="009A4DA4"/>
    <w:rsid w:val="009B191F"/>
    <w:rsid w:val="009B3043"/>
    <w:rsid w:val="009B43DC"/>
    <w:rsid w:val="009B4E69"/>
    <w:rsid w:val="009B7C54"/>
    <w:rsid w:val="009C3FDF"/>
    <w:rsid w:val="009D42D2"/>
    <w:rsid w:val="009E0D25"/>
    <w:rsid w:val="009F16EA"/>
    <w:rsid w:val="009F4F8D"/>
    <w:rsid w:val="009F5F19"/>
    <w:rsid w:val="00A02C8C"/>
    <w:rsid w:val="00A14865"/>
    <w:rsid w:val="00A14E41"/>
    <w:rsid w:val="00A1509F"/>
    <w:rsid w:val="00A32B61"/>
    <w:rsid w:val="00A465A9"/>
    <w:rsid w:val="00A49D5B"/>
    <w:rsid w:val="00A5600C"/>
    <w:rsid w:val="00A606E0"/>
    <w:rsid w:val="00A8F319"/>
    <w:rsid w:val="00A96DBD"/>
    <w:rsid w:val="00AA2837"/>
    <w:rsid w:val="00AB361D"/>
    <w:rsid w:val="00AE03A7"/>
    <w:rsid w:val="00AE799C"/>
    <w:rsid w:val="00AF6659"/>
    <w:rsid w:val="00AF74E2"/>
    <w:rsid w:val="00B00184"/>
    <w:rsid w:val="00B04B20"/>
    <w:rsid w:val="00B10A9D"/>
    <w:rsid w:val="00B31D02"/>
    <w:rsid w:val="00B4474C"/>
    <w:rsid w:val="00B56533"/>
    <w:rsid w:val="00B81352"/>
    <w:rsid w:val="00BB3FA0"/>
    <w:rsid w:val="00BC6A5F"/>
    <w:rsid w:val="00BE4D52"/>
    <w:rsid w:val="00BE6C0D"/>
    <w:rsid w:val="00BF3354"/>
    <w:rsid w:val="00C269C6"/>
    <w:rsid w:val="00C415D4"/>
    <w:rsid w:val="00C474DA"/>
    <w:rsid w:val="00C61E7C"/>
    <w:rsid w:val="00C64DD6"/>
    <w:rsid w:val="00C7336E"/>
    <w:rsid w:val="00C747A8"/>
    <w:rsid w:val="00C869AF"/>
    <w:rsid w:val="00C86CD5"/>
    <w:rsid w:val="00C8F67A"/>
    <w:rsid w:val="00CA36E1"/>
    <w:rsid w:val="00CA47EA"/>
    <w:rsid w:val="00CA6BC7"/>
    <w:rsid w:val="00CB13D9"/>
    <w:rsid w:val="00CB4023"/>
    <w:rsid w:val="00CC4780"/>
    <w:rsid w:val="00CD61F9"/>
    <w:rsid w:val="00CE6917"/>
    <w:rsid w:val="00CE7CEA"/>
    <w:rsid w:val="00CF7132"/>
    <w:rsid w:val="00D052B8"/>
    <w:rsid w:val="00D31B2E"/>
    <w:rsid w:val="00D36A93"/>
    <w:rsid w:val="00D43114"/>
    <w:rsid w:val="00D435E3"/>
    <w:rsid w:val="00D478A7"/>
    <w:rsid w:val="00D60CF5"/>
    <w:rsid w:val="00D60D6F"/>
    <w:rsid w:val="00D7E992"/>
    <w:rsid w:val="00DD62EE"/>
    <w:rsid w:val="00DE262E"/>
    <w:rsid w:val="00E12168"/>
    <w:rsid w:val="00E154D7"/>
    <w:rsid w:val="00E27E25"/>
    <w:rsid w:val="00E2F974"/>
    <w:rsid w:val="00E3106A"/>
    <w:rsid w:val="00E37E36"/>
    <w:rsid w:val="00E44DF1"/>
    <w:rsid w:val="00E5296D"/>
    <w:rsid w:val="00E5B12E"/>
    <w:rsid w:val="00E6184F"/>
    <w:rsid w:val="00E66932"/>
    <w:rsid w:val="00E74743"/>
    <w:rsid w:val="00EB6AB4"/>
    <w:rsid w:val="00EC0FCB"/>
    <w:rsid w:val="00EC394F"/>
    <w:rsid w:val="00EC5135"/>
    <w:rsid w:val="00EE55E1"/>
    <w:rsid w:val="00EF03AB"/>
    <w:rsid w:val="00EF2924"/>
    <w:rsid w:val="00EF5906"/>
    <w:rsid w:val="00F00B02"/>
    <w:rsid w:val="00F03381"/>
    <w:rsid w:val="00F15067"/>
    <w:rsid w:val="00F24BEC"/>
    <w:rsid w:val="00F30FC0"/>
    <w:rsid w:val="00F43D76"/>
    <w:rsid w:val="00F451A7"/>
    <w:rsid w:val="00F632E8"/>
    <w:rsid w:val="00F632EA"/>
    <w:rsid w:val="00F700B3"/>
    <w:rsid w:val="00F734CF"/>
    <w:rsid w:val="00F754F4"/>
    <w:rsid w:val="00F807BA"/>
    <w:rsid w:val="00F8447E"/>
    <w:rsid w:val="00F86015"/>
    <w:rsid w:val="00FB2C98"/>
    <w:rsid w:val="00FB3B12"/>
    <w:rsid w:val="00FB4FB1"/>
    <w:rsid w:val="00FD0EF9"/>
    <w:rsid w:val="00FD327F"/>
    <w:rsid w:val="00FE06AF"/>
    <w:rsid w:val="00FE6091"/>
    <w:rsid w:val="0122272E"/>
    <w:rsid w:val="0127568D"/>
    <w:rsid w:val="0138FE71"/>
    <w:rsid w:val="015D1DE4"/>
    <w:rsid w:val="016D44DF"/>
    <w:rsid w:val="0173CD34"/>
    <w:rsid w:val="0186D8A8"/>
    <w:rsid w:val="0188B452"/>
    <w:rsid w:val="018BF9B8"/>
    <w:rsid w:val="018EFABC"/>
    <w:rsid w:val="019BE50C"/>
    <w:rsid w:val="019E3401"/>
    <w:rsid w:val="01A258E4"/>
    <w:rsid w:val="01B0CC09"/>
    <w:rsid w:val="01BDFE60"/>
    <w:rsid w:val="01C2ACFB"/>
    <w:rsid w:val="01CAD30A"/>
    <w:rsid w:val="01DAB1C6"/>
    <w:rsid w:val="01E62BAE"/>
    <w:rsid w:val="01E8FBB3"/>
    <w:rsid w:val="02152D6A"/>
    <w:rsid w:val="0221C88D"/>
    <w:rsid w:val="0226DF7A"/>
    <w:rsid w:val="02362DA6"/>
    <w:rsid w:val="02369305"/>
    <w:rsid w:val="0238EF65"/>
    <w:rsid w:val="023DE481"/>
    <w:rsid w:val="0241961A"/>
    <w:rsid w:val="0259E054"/>
    <w:rsid w:val="0260EDC9"/>
    <w:rsid w:val="0268AE1B"/>
    <w:rsid w:val="028CF0EF"/>
    <w:rsid w:val="0292D66E"/>
    <w:rsid w:val="02C7B8FD"/>
    <w:rsid w:val="02DCD4B2"/>
    <w:rsid w:val="02E69B72"/>
    <w:rsid w:val="02E6BBAB"/>
    <w:rsid w:val="02EC44C4"/>
    <w:rsid w:val="030B0B20"/>
    <w:rsid w:val="03183CC5"/>
    <w:rsid w:val="0323C839"/>
    <w:rsid w:val="0342004F"/>
    <w:rsid w:val="035B28C5"/>
    <w:rsid w:val="035E550E"/>
    <w:rsid w:val="036F2E23"/>
    <w:rsid w:val="0376533E"/>
    <w:rsid w:val="03768799"/>
    <w:rsid w:val="03A92CC6"/>
    <w:rsid w:val="03B050CA"/>
    <w:rsid w:val="03C15A7B"/>
    <w:rsid w:val="03D84D45"/>
    <w:rsid w:val="03D949C0"/>
    <w:rsid w:val="03DCB3C3"/>
    <w:rsid w:val="03E39C48"/>
    <w:rsid w:val="03F038F0"/>
    <w:rsid w:val="041E8D10"/>
    <w:rsid w:val="042638F7"/>
    <w:rsid w:val="04422058"/>
    <w:rsid w:val="0448954B"/>
    <w:rsid w:val="04560748"/>
    <w:rsid w:val="045F1C48"/>
    <w:rsid w:val="046F6C13"/>
    <w:rsid w:val="0475F3A2"/>
    <w:rsid w:val="048395F5"/>
    <w:rsid w:val="0487DE94"/>
    <w:rsid w:val="04949F34"/>
    <w:rsid w:val="04A3977D"/>
    <w:rsid w:val="04A5BEA8"/>
    <w:rsid w:val="04DF1B89"/>
    <w:rsid w:val="04E05BE5"/>
    <w:rsid w:val="04EA5DBD"/>
    <w:rsid w:val="04EBFF5C"/>
    <w:rsid w:val="04F45ABF"/>
    <w:rsid w:val="04F48EB8"/>
    <w:rsid w:val="04FCBBE1"/>
    <w:rsid w:val="050ED95E"/>
    <w:rsid w:val="05255ACB"/>
    <w:rsid w:val="05266763"/>
    <w:rsid w:val="0574804B"/>
    <w:rsid w:val="05755C75"/>
    <w:rsid w:val="057960E3"/>
    <w:rsid w:val="057D668D"/>
    <w:rsid w:val="05CF60D3"/>
    <w:rsid w:val="05D33675"/>
    <w:rsid w:val="05E772F6"/>
    <w:rsid w:val="05E9B1D2"/>
    <w:rsid w:val="05F318D7"/>
    <w:rsid w:val="05FE225C"/>
    <w:rsid w:val="0619F8A9"/>
    <w:rsid w:val="06219292"/>
    <w:rsid w:val="063A0260"/>
    <w:rsid w:val="0641BCAB"/>
    <w:rsid w:val="065C5035"/>
    <w:rsid w:val="06656E7C"/>
    <w:rsid w:val="06672417"/>
    <w:rsid w:val="068C57C4"/>
    <w:rsid w:val="069037D0"/>
    <w:rsid w:val="069A7463"/>
    <w:rsid w:val="06B56BD3"/>
    <w:rsid w:val="06BF8BCC"/>
    <w:rsid w:val="06BFF88F"/>
    <w:rsid w:val="06C8E5D1"/>
    <w:rsid w:val="06DC2D8F"/>
    <w:rsid w:val="06F1F8D2"/>
    <w:rsid w:val="0709B92B"/>
    <w:rsid w:val="072235E0"/>
    <w:rsid w:val="072419FD"/>
    <w:rsid w:val="072D0E3D"/>
    <w:rsid w:val="074EC453"/>
    <w:rsid w:val="0755D703"/>
    <w:rsid w:val="07650761"/>
    <w:rsid w:val="0779EF16"/>
    <w:rsid w:val="078D1E11"/>
    <w:rsid w:val="07908D56"/>
    <w:rsid w:val="07A8F34A"/>
    <w:rsid w:val="07E2721A"/>
    <w:rsid w:val="07F4DA5B"/>
    <w:rsid w:val="08551D27"/>
    <w:rsid w:val="0863C10E"/>
    <w:rsid w:val="08690B54"/>
    <w:rsid w:val="086E6DC2"/>
    <w:rsid w:val="0882702C"/>
    <w:rsid w:val="0890F7DC"/>
    <w:rsid w:val="0896AD84"/>
    <w:rsid w:val="08A46C7C"/>
    <w:rsid w:val="08D658ED"/>
    <w:rsid w:val="08DB0DDB"/>
    <w:rsid w:val="08FCF5FE"/>
    <w:rsid w:val="08FD08D0"/>
    <w:rsid w:val="09309B03"/>
    <w:rsid w:val="095C8925"/>
    <w:rsid w:val="095ED553"/>
    <w:rsid w:val="096BEA7F"/>
    <w:rsid w:val="096D799D"/>
    <w:rsid w:val="09928178"/>
    <w:rsid w:val="099DB140"/>
    <w:rsid w:val="099DDBB6"/>
    <w:rsid w:val="09B8C361"/>
    <w:rsid w:val="09E5E365"/>
    <w:rsid w:val="09EACF3C"/>
    <w:rsid w:val="09F44390"/>
    <w:rsid w:val="09F77B05"/>
    <w:rsid w:val="0A0460A0"/>
    <w:rsid w:val="0A622AD7"/>
    <w:rsid w:val="0A6BB755"/>
    <w:rsid w:val="0A7406C7"/>
    <w:rsid w:val="0A897ED9"/>
    <w:rsid w:val="0A908545"/>
    <w:rsid w:val="0AA29121"/>
    <w:rsid w:val="0AA575B1"/>
    <w:rsid w:val="0AC02474"/>
    <w:rsid w:val="0ACAB469"/>
    <w:rsid w:val="0AF1AAE3"/>
    <w:rsid w:val="0B240DC4"/>
    <w:rsid w:val="0B410483"/>
    <w:rsid w:val="0B4D4D1B"/>
    <w:rsid w:val="0B887630"/>
    <w:rsid w:val="0B8FD005"/>
    <w:rsid w:val="0B9B8CF9"/>
    <w:rsid w:val="0BB247D4"/>
    <w:rsid w:val="0BB6688E"/>
    <w:rsid w:val="0BD1BCAF"/>
    <w:rsid w:val="0BD6E907"/>
    <w:rsid w:val="0BDEBB9C"/>
    <w:rsid w:val="0BDF378B"/>
    <w:rsid w:val="0BFC075A"/>
    <w:rsid w:val="0C05C7F8"/>
    <w:rsid w:val="0C354814"/>
    <w:rsid w:val="0C47F9EC"/>
    <w:rsid w:val="0C5AC4DC"/>
    <w:rsid w:val="0C669715"/>
    <w:rsid w:val="0C7276C9"/>
    <w:rsid w:val="0C8ABBE1"/>
    <w:rsid w:val="0C94216A"/>
    <w:rsid w:val="0C9911F2"/>
    <w:rsid w:val="0CA75006"/>
    <w:rsid w:val="0CAF65C8"/>
    <w:rsid w:val="0CD8C4C2"/>
    <w:rsid w:val="0CDFA55E"/>
    <w:rsid w:val="0CEA8102"/>
    <w:rsid w:val="0CF11A55"/>
    <w:rsid w:val="0D1B8679"/>
    <w:rsid w:val="0D2E0501"/>
    <w:rsid w:val="0D2E1B4A"/>
    <w:rsid w:val="0D3A2029"/>
    <w:rsid w:val="0D49638E"/>
    <w:rsid w:val="0D5EFE56"/>
    <w:rsid w:val="0E037D3D"/>
    <w:rsid w:val="0E13CFCC"/>
    <w:rsid w:val="0E32E1AF"/>
    <w:rsid w:val="0E38D53E"/>
    <w:rsid w:val="0E39B614"/>
    <w:rsid w:val="0E4DC882"/>
    <w:rsid w:val="0E531834"/>
    <w:rsid w:val="0E6CA340"/>
    <w:rsid w:val="0E716F74"/>
    <w:rsid w:val="0E71F293"/>
    <w:rsid w:val="0E7C1633"/>
    <w:rsid w:val="0E8A00C6"/>
    <w:rsid w:val="0E9219F8"/>
    <w:rsid w:val="0E9DBF0C"/>
    <w:rsid w:val="0EA09C22"/>
    <w:rsid w:val="0EA1D3F8"/>
    <w:rsid w:val="0EB254AF"/>
    <w:rsid w:val="0EBD79F0"/>
    <w:rsid w:val="0EC770C7"/>
    <w:rsid w:val="0ECC169F"/>
    <w:rsid w:val="0ED3E956"/>
    <w:rsid w:val="0EF500D9"/>
    <w:rsid w:val="0EF74DB9"/>
    <w:rsid w:val="0EF927DC"/>
    <w:rsid w:val="0F0546D4"/>
    <w:rsid w:val="0F21AE33"/>
    <w:rsid w:val="0F2AB758"/>
    <w:rsid w:val="0F3BB4C7"/>
    <w:rsid w:val="0F52522E"/>
    <w:rsid w:val="0F801D32"/>
    <w:rsid w:val="0F81583D"/>
    <w:rsid w:val="0F86F0B0"/>
    <w:rsid w:val="0F88D748"/>
    <w:rsid w:val="0F94C8B0"/>
    <w:rsid w:val="0F9BC6BC"/>
    <w:rsid w:val="0FA3F170"/>
    <w:rsid w:val="0FA7F598"/>
    <w:rsid w:val="0FD0CFBF"/>
    <w:rsid w:val="0FD2FE00"/>
    <w:rsid w:val="0FEDF5B5"/>
    <w:rsid w:val="0FF2590C"/>
    <w:rsid w:val="0FF78E73"/>
    <w:rsid w:val="0FFABC35"/>
    <w:rsid w:val="100F9D76"/>
    <w:rsid w:val="1019A106"/>
    <w:rsid w:val="1025C368"/>
    <w:rsid w:val="102CAE05"/>
    <w:rsid w:val="1030AC09"/>
    <w:rsid w:val="103AEBBD"/>
    <w:rsid w:val="1043AAEA"/>
    <w:rsid w:val="1045F402"/>
    <w:rsid w:val="104E2080"/>
    <w:rsid w:val="10667068"/>
    <w:rsid w:val="106B3098"/>
    <w:rsid w:val="106EBAC6"/>
    <w:rsid w:val="1071168B"/>
    <w:rsid w:val="1091E3E1"/>
    <w:rsid w:val="1094FFD3"/>
    <w:rsid w:val="10A48194"/>
    <w:rsid w:val="10A5F9DA"/>
    <w:rsid w:val="10AEC08A"/>
    <w:rsid w:val="10B86E95"/>
    <w:rsid w:val="10CCE438"/>
    <w:rsid w:val="10F3192F"/>
    <w:rsid w:val="10F89993"/>
    <w:rsid w:val="111B449A"/>
    <w:rsid w:val="111C953F"/>
    <w:rsid w:val="113B8068"/>
    <w:rsid w:val="1149B42E"/>
    <w:rsid w:val="115126EC"/>
    <w:rsid w:val="11573B1C"/>
    <w:rsid w:val="1167B350"/>
    <w:rsid w:val="1169BB30"/>
    <w:rsid w:val="116E7E80"/>
    <w:rsid w:val="117826CE"/>
    <w:rsid w:val="1187A69C"/>
    <w:rsid w:val="1191B17E"/>
    <w:rsid w:val="11B0DB21"/>
    <w:rsid w:val="11C2A5FA"/>
    <w:rsid w:val="11EF420B"/>
    <w:rsid w:val="11F11F26"/>
    <w:rsid w:val="1205C3AF"/>
    <w:rsid w:val="121395C7"/>
    <w:rsid w:val="12326790"/>
    <w:rsid w:val="124D0F06"/>
    <w:rsid w:val="12509430"/>
    <w:rsid w:val="12543EF6"/>
    <w:rsid w:val="1254D036"/>
    <w:rsid w:val="1277C2B8"/>
    <w:rsid w:val="12A3A6F3"/>
    <w:rsid w:val="12BC81C3"/>
    <w:rsid w:val="12CFDFDF"/>
    <w:rsid w:val="12D5C64E"/>
    <w:rsid w:val="12DA5573"/>
    <w:rsid w:val="12EDF06B"/>
    <w:rsid w:val="12F5D463"/>
    <w:rsid w:val="1309A959"/>
    <w:rsid w:val="13476857"/>
    <w:rsid w:val="1353ED03"/>
    <w:rsid w:val="13985EB8"/>
    <w:rsid w:val="139F195E"/>
    <w:rsid w:val="13AA05D5"/>
    <w:rsid w:val="13B45545"/>
    <w:rsid w:val="13BE5FF4"/>
    <w:rsid w:val="13F3E20D"/>
    <w:rsid w:val="141B5D11"/>
    <w:rsid w:val="1433B381"/>
    <w:rsid w:val="1446232D"/>
    <w:rsid w:val="1454EA23"/>
    <w:rsid w:val="145A3A45"/>
    <w:rsid w:val="14681ADA"/>
    <w:rsid w:val="147C6CDE"/>
    <w:rsid w:val="14883601"/>
    <w:rsid w:val="1511F10E"/>
    <w:rsid w:val="1513BDF1"/>
    <w:rsid w:val="1535AA0C"/>
    <w:rsid w:val="154AA8BE"/>
    <w:rsid w:val="154FB797"/>
    <w:rsid w:val="15524B8B"/>
    <w:rsid w:val="1558A2F3"/>
    <w:rsid w:val="1572565E"/>
    <w:rsid w:val="1583E37D"/>
    <w:rsid w:val="15890524"/>
    <w:rsid w:val="158AE3B3"/>
    <w:rsid w:val="15AAFCF0"/>
    <w:rsid w:val="15AD8DBE"/>
    <w:rsid w:val="16433D54"/>
    <w:rsid w:val="164AC15E"/>
    <w:rsid w:val="165AB042"/>
    <w:rsid w:val="167F5A91"/>
    <w:rsid w:val="1680950C"/>
    <w:rsid w:val="16C6124A"/>
    <w:rsid w:val="16E883EE"/>
    <w:rsid w:val="16FCF6D4"/>
    <w:rsid w:val="16FD707E"/>
    <w:rsid w:val="17115537"/>
    <w:rsid w:val="1712A0C7"/>
    <w:rsid w:val="17178D06"/>
    <w:rsid w:val="171B82D0"/>
    <w:rsid w:val="1721DBF0"/>
    <w:rsid w:val="17221637"/>
    <w:rsid w:val="174B2E88"/>
    <w:rsid w:val="1761CEF1"/>
    <w:rsid w:val="1768ABC2"/>
    <w:rsid w:val="1768C700"/>
    <w:rsid w:val="176960E9"/>
    <w:rsid w:val="178A7EEB"/>
    <w:rsid w:val="17A21BDA"/>
    <w:rsid w:val="17A71308"/>
    <w:rsid w:val="17AAAA75"/>
    <w:rsid w:val="17AF4769"/>
    <w:rsid w:val="17DB7230"/>
    <w:rsid w:val="17E0D309"/>
    <w:rsid w:val="17E66875"/>
    <w:rsid w:val="17F6C028"/>
    <w:rsid w:val="17FC4209"/>
    <w:rsid w:val="182138E8"/>
    <w:rsid w:val="185678E7"/>
    <w:rsid w:val="18588F30"/>
    <w:rsid w:val="1859F80A"/>
    <w:rsid w:val="18770F8B"/>
    <w:rsid w:val="18990182"/>
    <w:rsid w:val="18A5B53E"/>
    <w:rsid w:val="18A87E84"/>
    <w:rsid w:val="18A9435E"/>
    <w:rsid w:val="18BDC4F6"/>
    <w:rsid w:val="18C34930"/>
    <w:rsid w:val="18D23A87"/>
    <w:rsid w:val="18FC2755"/>
    <w:rsid w:val="19101469"/>
    <w:rsid w:val="193BBA81"/>
    <w:rsid w:val="193E6C79"/>
    <w:rsid w:val="193EC520"/>
    <w:rsid w:val="1940EBCB"/>
    <w:rsid w:val="194525D9"/>
    <w:rsid w:val="1953D782"/>
    <w:rsid w:val="1955D4E9"/>
    <w:rsid w:val="196811ED"/>
    <w:rsid w:val="197FFAE1"/>
    <w:rsid w:val="19C92805"/>
    <w:rsid w:val="19E55446"/>
    <w:rsid w:val="1A00D508"/>
    <w:rsid w:val="1A0ED623"/>
    <w:rsid w:val="1A234BCB"/>
    <w:rsid w:val="1A3E67AE"/>
    <w:rsid w:val="1A5F8DC2"/>
    <w:rsid w:val="1A63811E"/>
    <w:rsid w:val="1A65CCA7"/>
    <w:rsid w:val="1A983FAC"/>
    <w:rsid w:val="1AA7AC05"/>
    <w:rsid w:val="1AAB1F10"/>
    <w:rsid w:val="1AAEFD3E"/>
    <w:rsid w:val="1AAF9E20"/>
    <w:rsid w:val="1AF29F1C"/>
    <w:rsid w:val="1B07AB82"/>
    <w:rsid w:val="1B100718"/>
    <w:rsid w:val="1B152195"/>
    <w:rsid w:val="1B4264DC"/>
    <w:rsid w:val="1B709F2C"/>
    <w:rsid w:val="1B86873F"/>
    <w:rsid w:val="1B898D95"/>
    <w:rsid w:val="1B8B3D79"/>
    <w:rsid w:val="1B90D327"/>
    <w:rsid w:val="1B93D12C"/>
    <w:rsid w:val="1BA0106E"/>
    <w:rsid w:val="1BDD28EA"/>
    <w:rsid w:val="1BE04352"/>
    <w:rsid w:val="1BE27166"/>
    <w:rsid w:val="1BF15438"/>
    <w:rsid w:val="1BF57C4D"/>
    <w:rsid w:val="1BFFD014"/>
    <w:rsid w:val="1C01C4EB"/>
    <w:rsid w:val="1C02328E"/>
    <w:rsid w:val="1C0B267B"/>
    <w:rsid w:val="1C2DAA44"/>
    <w:rsid w:val="1C3E71FD"/>
    <w:rsid w:val="1C4E5F28"/>
    <w:rsid w:val="1C5B4EB7"/>
    <w:rsid w:val="1C5FBCE5"/>
    <w:rsid w:val="1C872CD7"/>
    <w:rsid w:val="1C8A23A5"/>
    <w:rsid w:val="1CB4AE69"/>
    <w:rsid w:val="1CC06644"/>
    <w:rsid w:val="1CC6E0AD"/>
    <w:rsid w:val="1CD3EF49"/>
    <w:rsid w:val="1CD72682"/>
    <w:rsid w:val="1CFFC92A"/>
    <w:rsid w:val="1D1903E4"/>
    <w:rsid w:val="1D202E27"/>
    <w:rsid w:val="1D20D940"/>
    <w:rsid w:val="1D2C1E91"/>
    <w:rsid w:val="1D2C6FC7"/>
    <w:rsid w:val="1D5037DD"/>
    <w:rsid w:val="1D7DF10C"/>
    <w:rsid w:val="1D7EABB8"/>
    <w:rsid w:val="1D8AB810"/>
    <w:rsid w:val="1D9204AC"/>
    <w:rsid w:val="1D9B459D"/>
    <w:rsid w:val="1DB047F6"/>
    <w:rsid w:val="1DB2CAA4"/>
    <w:rsid w:val="1DC1820D"/>
    <w:rsid w:val="1DE26E1F"/>
    <w:rsid w:val="1DEDA93F"/>
    <w:rsid w:val="1E31FCB4"/>
    <w:rsid w:val="1E4821E3"/>
    <w:rsid w:val="1E4B3650"/>
    <w:rsid w:val="1E4CE006"/>
    <w:rsid w:val="1E550B58"/>
    <w:rsid w:val="1E55FA3E"/>
    <w:rsid w:val="1E5A53D8"/>
    <w:rsid w:val="1E5C2007"/>
    <w:rsid w:val="1E622B5F"/>
    <w:rsid w:val="1E6A671E"/>
    <w:rsid w:val="1E6BF4C0"/>
    <w:rsid w:val="1E7F62E3"/>
    <w:rsid w:val="1E8C9E00"/>
    <w:rsid w:val="1E947BFD"/>
    <w:rsid w:val="1E9F79D7"/>
    <w:rsid w:val="1EA8D420"/>
    <w:rsid w:val="1EAB96EA"/>
    <w:rsid w:val="1EAE174C"/>
    <w:rsid w:val="1EC8CFA4"/>
    <w:rsid w:val="1ECA84B0"/>
    <w:rsid w:val="1ED99882"/>
    <w:rsid w:val="1EF5BA97"/>
    <w:rsid w:val="1EF5C6AB"/>
    <w:rsid w:val="1F0F8667"/>
    <w:rsid w:val="1F28EDC9"/>
    <w:rsid w:val="1F2FB97E"/>
    <w:rsid w:val="1F3A894D"/>
    <w:rsid w:val="1F701394"/>
    <w:rsid w:val="1F7257E2"/>
    <w:rsid w:val="1F875F59"/>
    <w:rsid w:val="1F953654"/>
    <w:rsid w:val="1F957C3C"/>
    <w:rsid w:val="1FA6606E"/>
    <w:rsid w:val="1FB2D2A0"/>
    <w:rsid w:val="1FB3E4CD"/>
    <w:rsid w:val="1FB8BC5B"/>
    <w:rsid w:val="1FBD70EB"/>
    <w:rsid w:val="1FC8B89B"/>
    <w:rsid w:val="1FD79DA6"/>
    <w:rsid w:val="1FF7184C"/>
    <w:rsid w:val="1FFB8EF7"/>
    <w:rsid w:val="200528DF"/>
    <w:rsid w:val="2006FA01"/>
    <w:rsid w:val="200818F8"/>
    <w:rsid w:val="20126FEC"/>
    <w:rsid w:val="202C5C5B"/>
    <w:rsid w:val="2034ACAA"/>
    <w:rsid w:val="203F2A02"/>
    <w:rsid w:val="204F4EAA"/>
    <w:rsid w:val="20534659"/>
    <w:rsid w:val="20701A82"/>
    <w:rsid w:val="20704ED2"/>
    <w:rsid w:val="208BA886"/>
    <w:rsid w:val="20AC4402"/>
    <w:rsid w:val="20D66D87"/>
    <w:rsid w:val="210B9F08"/>
    <w:rsid w:val="211BB079"/>
    <w:rsid w:val="2121C5F4"/>
    <w:rsid w:val="21281091"/>
    <w:rsid w:val="212A5EA6"/>
    <w:rsid w:val="212C49EE"/>
    <w:rsid w:val="21339049"/>
    <w:rsid w:val="2138F828"/>
    <w:rsid w:val="214038C3"/>
    <w:rsid w:val="21518CFE"/>
    <w:rsid w:val="215AC92C"/>
    <w:rsid w:val="215CB97D"/>
    <w:rsid w:val="219C0B16"/>
    <w:rsid w:val="21A06BCC"/>
    <w:rsid w:val="21B61A91"/>
    <w:rsid w:val="21C6ECAD"/>
    <w:rsid w:val="21D1C859"/>
    <w:rsid w:val="21DEDBD2"/>
    <w:rsid w:val="21E1F4AC"/>
    <w:rsid w:val="21EED9D4"/>
    <w:rsid w:val="22018AF0"/>
    <w:rsid w:val="221A6E2A"/>
    <w:rsid w:val="221F05B5"/>
    <w:rsid w:val="222EF70B"/>
    <w:rsid w:val="223CAD2B"/>
    <w:rsid w:val="224019D9"/>
    <w:rsid w:val="2261FC53"/>
    <w:rsid w:val="22738D30"/>
    <w:rsid w:val="22786BFB"/>
    <w:rsid w:val="228DA99F"/>
    <w:rsid w:val="22A7B456"/>
    <w:rsid w:val="22AA1724"/>
    <w:rsid w:val="22B64FE0"/>
    <w:rsid w:val="22B7B742"/>
    <w:rsid w:val="22BB37E8"/>
    <w:rsid w:val="22CE7B98"/>
    <w:rsid w:val="22EA926E"/>
    <w:rsid w:val="22F87A81"/>
    <w:rsid w:val="22FBFF0D"/>
    <w:rsid w:val="23081237"/>
    <w:rsid w:val="2314542E"/>
    <w:rsid w:val="23A617B4"/>
    <w:rsid w:val="23A71CC9"/>
    <w:rsid w:val="23C95608"/>
    <w:rsid w:val="23D992E2"/>
    <w:rsid w:val="23EA8F45"/>
    <w:rsid w:val="23EB2085"/>
    <w:rsid w:val="23EC7861"/>
    <w:rsid w:val="23ED0AC4"/>
    <w:rsid w:val="23FE5ACC"/>
    <w:rsid w:val="241C1742"/>
    <w:rsid w:val="241D9D4D"/>
    <w:rsid w:val="2424C9A9"/>
    <w:rsid w:val="2447BC84"/>
    <w:rsid w:val="245C3FDE"/>
    <w:rsid w:val="2460471B"/>
    <w:rsid w:val="24638C41"/>
    <w:rsid w:val="246E0964"/>
    <w:rsid w:val="246F099D"/>
    <w:rsid w:val="24767FA2"/>
    <w:rsid w:val="24768FC5"/>
    <w:rsid w:val="24799B88"/>
    <w:rsid w:val="24856425"/>
    <w:rsid w:val="249CAC05"/>
    <w:rsid w:val="249F481B"/>
    <w:rsid w:val="24A2F3A8"/>
    <w:rsid w:val="24C2E751"/>
    <w:rsid w:val="24E4A26F"/>
    <w:rsid w:val="25228962"/>
    <w:rsid w:val="25359109"/>
    <w:rsid w:val="25380509"/>
    <w:rsid w:val="254D5A5F"/>
    <w:rsid w:val="25511A38"/>
    <w:rsid w:val="257222F9"/>
    <w:rsid w:val="257D4361"/>
    <w:rsid w:val="25A5E1AF"/>
    <w:rsid w:val="25B1BCBC"/>
    <w:rsid w:val="25B9D7B3"/>
    <w:rsid w:val="25C7BBE1"/>
    <w:rsid w:val="25CF3792"/>
    <w:rsid w:val="25D8D2E0"/>
    <w:rsid w:val="25DD8948"/>
    <w:rsid w:val="25EA2CD6"/>
    <w:rsid w:val="25EA6590"/>
    <w:rsid w:val="25EDEADD"/>
    <w:rsid w:val="2613A57A"/>
    <w:rsid w:val="261E981E"/>
    <w:rsid w:val="2628E6A4"/>
    <w:rsid w:val="2637EC7B"/>
    <w:rsid w:val="264A90E5"/>
    <w:rsid w:val="265939FF"/>
    <w:rsid w:val="265B50C6"/>
    <w:rsid w:val="265CC2FB"/>
    <w:rsid w:val="26676732"/>
    <w:rsid w:val="266A8C15"/>
    <w:rsid w:val="266C6194"/>
    <w:rsid w:val="268B2A32"/>
    <w:rsid w:val="268BCD17"/>
    <w:rsid w:val="2694E4FA"/>
    <w:rsid w:val="26A52C0E"/>
    <w:rsid w:val="26A54484"/>
    <w:rsid w:val="26CB3212"/>
    <w:rsid w:val="26D02451"/>
    <w:rsid w:val="26E2F0B4"/>
    <w:rsid w:val="26E9276C"/>
    <w:rsid w:val="2731AEC4"/>
    <w:rsid w:val="273B6FE4"/>
    <w:rsid w:val="273D54AE"/>
    <w:rsid w:val="275BCF0F"/>
    <w:rsid w:val="2764721D"/>
    <w:rsid w:val="276849B9"/>
    <w:rsid w:val="276EE0EE"/>
    <w:rsid w:val="2790EAB8"/>
    <w:rsid w:val="279B6851"/>
    <w:rsid w:val="27B5E111"/>
    <w:rsid w:val="27D13421"/>
    <w:rsid w:val="27D8ACBB"/>
    <w:rsid w:val="27DE95A2"/>
    <w:rsid w:val="27DFFC11"/>
    <w:rsid w:val="27E88688"/>
    <w:rsid w:val="27FC5709"/>
    <w:rsid w:val="27FFF591"/>
    <w:rsid w:val="28064DAE"/>
    <w:rsid w:val="280B79D7"/>
    <w:rsid w:val="28163651"/>
    <w:rsid w:val="281B169F"/>
    <w:rsid w:val="281F6EC4"/>
    <w:rsid w:val="283070A6"/>
    <w:rsid w:val="2848834C"/>
    <w:rsid w:val="28488510"/>
    <w:rsid w:val="284F1F5A"/>
    <w:rsid w:val="285FAEEF"/>
    <w:rsid w:val="287E1690"/>
    <w:rsid w:val="28802495"/>
    <w:rsid w:val="2899FDBA"/>
    <w:rsid w:val="28A0BEDF"/>
    <w:rsid w:val="28A42720"/>
    <w:rsid w:val="28AA1BE4"/>
    <w:rsid w:val="28CCD1BD"/>
    <w:rsid w:val="28DD7EAB"/>
    <w:rsid w:val="290DF4BE"/>
    <w:rsid w:val="29258B9F"/>
    <w:rsid w:val="29292969"/>
    <w:rsid w:val="292ACD76"/>
    <w:rsid w:val="2940127D"/>
    <w:rsid w:val="29437959"/>
    <w:rsid w:val="29445D2F"/>
    <w:rsid w:val="295C3C57"/>
    <w:rsid w:val="29728491"/>
    <w:rsid w:val="29752CCA"/>
    <w:rsid w:val="297C3DE0"/>
    <w:rsid w:val="29962B3A"/>
    <w:rsid w:val="299C3348"/>
    <w:rsid w:val="29A01C40"/>
    <w:rsid w:val="29E19E4E"/>
    <w:rsid w:val="29E8F557"/>
    <w:rsid w:val="29EE0551"/>
    <w:rsid w:val="29F03BDB"/>
    <w:rsid w:val="2A18F184"/>
    <w:rsid w:val="2A1CC006"/>
    <w:rsid w:val="2A255564"/>
    <w:rsid w:val="2A388BE6"/>
    <w:rsid w:val="2A3B2892"/>
    <w:rsid w:val="2A3CFAF5"/>
    <w:rsid w:val="2A427B0F"/>
    <w:rsid w:val="2A48D483"/>
    <w:rsid w:val="2A611FA3"/>
    <w:rsid w:val="2A7F3690"/>
    <w:rsid w:val="2AA6DD57"/>
    <w:rsid w:val="2AC026DD"/>
    <w:rsid w:val="2AD285AB"/>
    <w:rsid w:val="2AF2A543"/>
    <w:rsid w:val="2B105B08"/>
    <w:rsid w:val="2B123FFC"/>
    <w:rsid w:val="2B22287F"/>
    <w:rsid w:val="2B33EE61"/>
    <w:rsid w:val="2B3AD002"/>
    <w:rsid w:val="2B4431DC"/>
    <w:rsid w:val="2B5FCA5B"/>
    <w:rsid w:val="2B70C70C"/>
    <w:rsid w:val="2B7D32E2"/>
    <w:rsid w:val="2B91F38A"/>
    <w:rsid w:val="2B99E609"/>
    <w:rsid w:val="2BC06F03"/>
    <w:rsid w:val="2BD05E76"/>
    <w:rsid w:val="2BD28706"/>
    <w:rsid w:val="2BD67D13"/>
    <w:rsid w:val="2BD779E9"/>
    <w:rsid w:val="2BDD21E6"/>
    <w:rsid w:val="2BF4D3A9"/>
    <w:rsid w:val="2C015539"/>
    <w:rsid w:val="2C066861"/>
    <w:rsid w:val="2C09609D"/>
    <w:rsid w:val="2C39F840"/>
    <w:rsid w:val="2C49C043"/>
    <w:rsid w:val="2C524069"/>
    <w:rsid w:val="2C668AF4"/>
    <w:rsid w:val="2C76F8D0"/>
    <w:rsid w:val="2C8C7F90"/>
    <w:rsid w:val="2CA836E4"/>
    <w:rsid w:val="2CB39975"/>
    <w:rsid w:val="2CBCBD7B"/>
    <w:rsid w:val="2CF7CB33"/>
    <w:rsid w:val="2D03D86A"/>
    <w:rsid w:val="2D12E9C6"/>
    <w:rsid w:val="2D23FCEC"/>
    <w:rsid w:val="2D371A06"/>
    <w:rsid w:val="2D5802C8"/>
    <w:rsid w:val="2D5C3717"/>
    <w:rsid w:val="2D5FC4D5"/>
    <w:rsid w:val="2D672259"/>
    <w:rsid w:val="2D7656D4"/>
    <w:rsid w:val="2D9606ED"/>
    <w:rsid w:val="2DA5C133"/>
    <w:rsid w:val="2DAC8324"/>
    <w:rsid w:val="2DB4E910"/>
    <w:rsid w:val="2DBF3EC7"/>
    <w:rsid w:val="2DEB0109"/>
    <w:rsid w:val="2E05D9FB"/>
    <w:rsid w:val="2E1C2F4E"/>
    <w:rsid w:val="2E1F2E2C"/>
    <w:rsid w:val="2E254F6E"/>
    <w:rsid w:val="2E2E4730"/>
    <w:rsid w:val="2E45B726"/>
    <w:rsid w:val="2E552623"/>
    <w:rsid w:val="2E782BB1"/>
    <w:rsid w:val="2EB41999"/>
    <w:rsid w:val="2EDCB2D9"/>
    <w:rsid w:val="2EEE07E2"/>
    <w:rsid w:val="2EF7FC7E"/>
    <w:rsid w:val="2F0BFD09"/>
    <w:rsid w:val="2F2B890B"/>
    <w:rsid w:val="2F42AFC5"/>
    <w:rsid w:val="2F4A1A0B"/>
    <w:rsid w:val="2F52FEBF"/>
    <w:rsid w:val="2F6A1DB8"/>
    <w:rsid w:val="2F9F4A8C"/>
    <w:rsid w:val="2FA2B91B"/>
    <w:rsid w:val="2FA34467"/>
    <w:rsid w:val="2FC0E388"/>
    <w:rsid w:val="2FC3D9F0"/>
    <w:rsid w:val="2FC98C18"/>
    <w:rsid w:val="2FCBC00F"/>
    <w:rsid w:val="30163C33"/>
    <w:rsid w:val="302CE81F"/>
    <w:rsid w:val="302D12D1"/>
    <w:rsid w:val="30389148"/>
    <w:rsid w:val="3064BF65"/>
    <w:rsid w:val="307CBAD4"/>
    <w:rsid w:val="308D2384"/>
    <w:rsid w:val="308D65DA"/>
    <w:rsid w:val="30977642"/>
    <w:rsid w:val="309AC890"/>
    <w:rsid w:val="30ABC001"/>
    <w:rsid w:val="30CEA579"/>
    <w:rsid w:val="30D121EB"/>
    <w:rsid w:val="30F9067C"/>
    <w:rsid w:val="312BA884"/>
    <w:rsid w:val="313C8CF5"/>
    <w:rsid w:val="3147D3C2"/>
    <w:rsid w:val="3152E5A3"/>
    <w:rsid w:val="31546805"/>
    <w:rsid w:val="315D97DB"/>
    <w:rsid w:val="31750B0A"/>
    <w:rsid w:val="31847156"/>
    <w:rsid w:val="31878FD2"/>
    <w:rsid w:val="3191E8F2"/>
    <w:rsid w:val="31ACFC10"/>
    <w:rsid w:val="31BBBD5B"/>
    <w:rsid w:val="31C51B70"/>
    <w:rsid w:val="31C72B84"/>
    <w:rsid w:val="31CF0134"/>
    <w:rsid w:val="31DCCF1B"/>
    <w:rsid w:val="31E70F64"/>
    <w:rsid w:val="31FB32F1"/>
    <w:rsid w:val="3201BFA8"/>
    <w:rsid w:val="320E10FC"/>
    <w:rsid w:val="3210A651"/>
    <w:rsid w:val="3218AA36"/>
    <w:rsid w:val="32243543"/>
    <w:rsid w:val="32264934"/>
    <w:rsid w:val="322B8A00"/>
    <w:rsid w:val="32341F06"/>
    <w:rsid w:val="32374CE3"/>
    <w:rsid w:val="324F13F9"/>
    <w:rsid w:val="325F71E5"/>
    <w:rsid w:val="327F162B"/>
    <w:rsid w:val="32B2451A"/>
    <w:rsid w:val="32B35E87"/>
    <w:rsid w:val="32B519C1"/>
    <w:rsid w:val="32BD2CB9"/>
    <w:rsid w:val="32C6F3EF"/>
    <w:rsid w:val="32CF9DA3"/>
    <w:rsid w:val="32D177DB"/>
    <w:rsid w:val="32DCD25F"/>
    <w:rsid w:val="32E7C6E7"/>
    <w:rsid w:val="33039552"/>
    <w:rsid w:val="331A1DF9"/>
    <w:rsid w:val="332F7891"/>
    <w:rsid w:val="333E2C87"/>
    <w:rsid w:val="333E9635"/>
    <w:rsid w:val="33410468"/>
    <w:rsid w:val="335080F2"/>
    <w:rsid w:val="335F25BD"/>
    <w:rsid w:val="336300DD"/>
    <w:rsid w:val="3390F89A"/>
    <w:rsid w:val="339C1826"/>
    <w:rsid w:val="33A3B84D"/>
    <w:rsid w:val="33C254D0"/>
    <w:rsid w:val="33CBA075"/>
    <w:rsid w:val="33CBB3D1"/>
    <w:rsid w:val="33D7F8C3"/>
    <w:rsid w:val="33EDF4BD"/>
    <w:rsid w:val="33F2E323"/>
    <w:rsid w:val="340B1BB8"/>
    <w:rsid w:val="3430C887"/>
    <w:rsid w:val="343EFF0E"/>
    <w:rsid w:val="344D52B0"/>
    <w:rsid w:val="34529280"/>
    <w:rsid w:val="346442D6"/>
    <w:rsid w:val="346F42D8"/>
    <w:rsid w:val="3479A775"/>
    <w:rsid w:val="347F5088"/>
    <w:rsid w:val="348F2282"/>
    <w:rsid w:val="34902ED4"/>
    <w:rsid w:val="3499DE3B"/>
    <w:rsid w:val="349DDA56"/>
    <w:rsid w:val="349F284A"/>
    <w:rsid w:val="34B4D32B"/>
    <w:rsid w:val="34B5858A"/>
    <w:rsid w:val="34B70472"/>
    <w:rsid w:val="34D78BCF"/>
    <w:rsid w:val="34F3E4E6"/>
    <w:rsid w:val="350319D4"/>
    <w:rsid w:val="35114CA7"/>
    <w:rsid w:val="351272EB"/>
    <w:rsid w:val="35171F66"/>
    <w:rsid w:val="3592D7D1"/>
    <w:rsid w:val="35BDD8BD"/>
    <w:rsid w:val="35DA0582"/>
    <w:rsid w:val="35E86188"/>
    <w:rsid w:val="35E89D45"/>
    <w:rsid w:val="360A10CC"/>
    <w:rsid w:val="36312413"/>
    <w:rsid w:val="36364A0D"/>
    <w:rsid w:val="3636C716"/>
    <w:rsid w:val="36515767"/>
    <w:rsid w:val="3677E9AA"/>
    <w:rsid w:val="3695A7E0"/>
    <w:rsid w:val="369D21A9"/>
    <w:rsid w:val="36A76B0B"/>
    <w:rsid w:val="36B6A291"/>
    <w:rsid w:val="36BB4A55"/>
    <w:rsid w:val="36C6D1B9"/>
    <w:rsid w:val="36CE9589"/>
    <w:rsid w:val="36D86EC1"/>
    <w:rsid w:val="36DAADED"/>
    <w:rsid w:val="36F348AB"/>
    <w:rsid w:val="37017BF7"/>
    <w:rsid w:val="3703677E"/>
    <w:rsid w:val="371DC13B"/>
    <w:rsid w:val="3735F233"/>
    <w:rsid w:val="37374F91"/>
    <w:rsid w:val="376B260B"/>
    <w:rsid w:val="3797D12C"/>
    <w:rsid w:val="37ADBCA5"/>
    <w:rsid w:val="37C4D10E"/>
    <w:rsid w:val="37FE7FF6"/>
    <w:rsid w:val="3800852E"/>
    <w:rsid w:val="382D4196"/>
    <w:rsid w:val="382FE626"/>
    <w:rsid w:val="383E49B9"/>
    <w:rsid w:val="38469470"/>
    <w:rsid w:val="3865E5B3"/>
    <w:rsid w:val="387172E5"/>
    <w:rsid w:val="3880BFE2"/>
    <w:rsid w:val="388B70FD"/>
    <w:rsid w:val="38A2FAA6"/>
    <w:rsid w:val="38A6279D"/>
    <w:rsid w:val="38AA4D87"/>
    <w:rsid w:val="38B352F9"/>
    <w:rsid w:val="38B57163"/>
    <w:rsid w:val="38B9919C"/>
    <w:rsid w:val="38D323F0"/>
    <w:rsid w:val="38E31381"/>
    <w:rsid w:val="38E97AFE"/>
    <w:rsid w:val="38EE5BB5"/>
    <w:rsid w:val="38FD75F4"/>
    <w:rsid w:val="39192C0D"/>
    <w:rsid w:val="3944AEDD"/>
    <w:rsid w:val="394AED77"/>
    <w:rsid w:val="39570E1F"/>
    <w:rsid w:val="396A9D14"/>
    <w:rsid w:val="3986067E"/>
    <w:rsid w:val="3988E29D"/>
    <w:rsid w:val="398E51E3"/>
    <w:rsid w:val="399C485D"/>
    <w:rsid w:val="399F0487"/>
    <w:rsid w:val="39A4D21A"/>
    <w:rsid w:val="39A56709"/>
    <w:rsid w:val="39B2128F"/>
    <w:rsid w:val="39BD1E4A"/>
    <w:rsid w:val="39C1A138"/>
    <w:rsid w:val="39C2D092"/>
    <w:rsid w:val="39C3922C"/>
    <w:rsid w:val="39DED915"/>
    <w:rsid w:val="39ECDD0E"/>
    <w:rsid w:val="39ED7794"/>
    <w:rsid w:val="3A25BF92"/>
    <w:rsid w:val="3A439FFC"/>
    <w:rsid w:val="3A4EAE87"/>
    <w:rsid w:val="3A547C1A"/>
    <w:rsid w:val="3A623783"/>
    <w:rsid w:val="3A7691A0"/>
    <w:rsid w:val="3A79C9F4"/>
    <w:rsid w:val="3A7A3563"/>
    <w:rsid w:val="3A9DB9D9"/>
    <w:rsid w:val="3AAE946F"/>
    <w:rsid w:val="3ABAFF9C"/>
    <w:rsid w:val="3AC693DA"/>
    <w:rsid w:val="3AD6A202"/>
    <w:rsid w:val="3ADC4527"/>
    <w:rsid w:val="3ADCEC36"/>
    <w:rsid w:val="3ADF0916"/>
    <w:rsid w:val="3B01236E"/>
    <w:rsid w:val="3B05ED79"/>
    <w:rsid w:val="3B0B61DA"/>
    <w:rsid w:val="3B15EAC3"/>
    <w:rsid w:val="3B3C0E1C"/>
    <w:rsid w:val="3B573653"/>
    <w:rsid w:val="3B5BB67B"/>
    <w:rsid w:val="3B69E87F"/>
    <w:rsid w:val="3B96A511"/>
    <w:rsid w:val="3B99AA9A"/>
    <w:rsid w:val="3BABF7D1"/>
    <w:rsid w:val="3BC240BE"/>
    <w:rsid w:val="3BC7590B"/>
    <w:rsid w:val="3BD9FBE0"/>
    <w:rsid w:val="3BDC6C68"/>
    <w:rsid w:val="3BEE01D4"/>
    <w:rsid w:val="3BF249EA"/>
    <w:rsid w:val="3C071F7D"/>
    <w:rsid w:val="3C4E36DA"/>
    <w:rsid w:val="3C555E54"/>
    <w:rsid w:val="3C61CCF7"/>
    <w:rsid w:val="3C65EE1F"/>
    <w:rsid w:val="3C71A089"/>
    <w:rsid w:val="3C75F676"/>
    <w:rsid w:val="3C91B5A6"/>
    <w:rsid w:val="3CAA3AC2"/>
    <w:rsid w:val="3CAA7404"/>
    <w:rsid w:val="3CAFAE22"/>
    <w:rsid w:val="3CCE9907"/>
    <w:rsid w:val="3CF10E27"/>
    <w:rsid w:val="3CF81DFE"/>
    <w:rsid w:val="3CFE4B97"/>
    <w:rsid w:val="3D06B239"/>
    <w:rsid w:val="3D11DBB5"/>
    <w:rsid w:val="3D1A8DFA"/>
    <w:rsid w:val="3D4A27B0"/>
    <w:rsid w:val="3D4B5139"/>
    <w:rsid w:val="3D882F31"/>
    <w:rsid w:val="3DA14D90"/>
    <w:rsid w:val="3DA266E8"/>
    <w:rsid w:val="3DA87122"/>
    <w:rsid w:val="3DA98F16"/>
    <w:rsid w:val="3DC9E708"/>
    <w:rsid w:val="3DE090BA"/>
    <w:rsid w:val="3E031A06"/>
    <w:rsid w:val="3E250AF1"/>
    <w:rsid w:val="3E452689"/>
    <w:rsid w:val="3E5BE207"/>
    <w:rsid w:val="3E6D4793"/>
    <w:rsid w:val="3E93DF1B"/>
    <w:rsid w:val="3EAD4105"/>
    <w:rsid w:val="3EB1D5D5"/>
    <w:rsid w:val="3EB2BDF0"/>
    <w:rsid w:val="3EB5923D"/>
    <w:rsid w:val="3ED014B8"/>
    <w:rsid w:val="3ED245CF"/>
    <w:rsid w:val="3EDB77B8"/>
    <w:rsid w:val="3EDB77E8"/>
    <w:rsid w:val="3EFE36E6"/>
    <w:rsid w:val="3F0E2048"/>
    <w:rsid w:val="3F1244C0"/>
    <w:rsid w:val="3F19B1FA"/>
    <w:rsid w:val="3F2D2D31"/>
    <w:rsid w:val="3F305B28"/>
    <w:rsid w:val="3F35E316"/>
    <w:rsid w:val="3F61ADCA"/>
    <w:rsid w:val="3F7ADB72"/>
    <w:rsid w:val="3F8C6664"/>
    <w:rsid w:val="3F9B2E43"/>
    <w:rsid w:val="3FA2131E"/>
    <w:rsid w:val="3FA9B74C"/>
    <w:rsid w:val="3FD659C9"/>
    <w:rsid w:val="3FD8E69B"/>
    <w:rsid w:val="3FDA16C9"/>
    <w:rsid w:val="3FDC1919"/>
    <w:rsid w:val="3FE0221E"/>
    <w:rsid w:val="3FE80A88"/>
    <w:rsid w:val="400C6520"/>
    <w:rsid w:val="4012A82C"/>
    <w:rsid w:val="4030E2BC"/>
    <w:rsid w:val="403486BF"/>
    <w:rsid w:val="4039BD9A"/>
    <w:rsid w:val="407A65B9"/>
    <w:rsid w:val="40858B83"/>
    <w:rsid w:val="40A46581"/>
    <w:rsid w:val="40A6FC0C"/>
    <w:rsid w:val="40C4B2D8"/>
    <w:rsid w:val="40CC32AF"/>
    <w:rsid w:val="40F32009"/>
    <w:rsid w:val="412A910A"/>
    <w:rsid w:val="416CCDBB"/>
    <w:rsid w:val="41728E4B"/>
    <w:rsid w:val="4193FAFD"/>
    <w:rsid w:val="4197BB62"/>
    <w:rsid w:val="41CBEE15"/>
    <w:rsid w:val="41DC6798"/>
    <w:rsid w:val="41DE9EC6"/>
    <w:rsid w:val="41DEB1F6"/>
    <w:rsid w:val="41E335D9"/>
    <w:rsid w:val="41E7C868"/>
    <w:rsid w:val="423FC711"/>
    <w:rsid w:val="424E4CB3"/>
    <w:rsid w:val="42541A05"/>
    <w:rsid w:val="42635F38"/>
    <w:rsid w:val="4265BDBB"/>
    <w:rsid w:val="427E53B5"/>
    <w:rsid w:val="4299AFB0"/>
    <w:rsid w:val="42A35B1C"/>
    <w:rsid w:val="42A5D3E9"/>
    <w:rsid w:val="42A9BC0E"/>
    <w:rsid w:val="42AE9B03"/>
    <w:rsid w:val="42C1FC50"/>
    <w:rsid w:val="42DF061D"/>
    <w:rsid w:val="42F52E8C"/>
    <w:rsid w:val="42FDAE2A"/>
    <w:rsid w:val="43240503"/>
    <w:rsid w:val="433C98B5"/>
    <w:rsid w:val="434F5B21"/>
    <w:rsid w:val="435A5E23"/>
    <w:rsid w:val="435FF35C"/>
    <w:rsid w:val="4363B1DB"/>
    <w:rsid w:val="4365F1F0"/>
    <w:rsid w:val="4373602B"/>
    <w:rsid w:val="43773937"/>
    <w:rsid w:val="437EDBA6"/>
    <w:rsid w:val="43835175"/>
    <w:rsid w:val="438AD823"/>
    <w:rsid w:val="4396A6D1"/>
    <w:rsid w:val="43AB4D43"/>
    <w:rsid w:val="43B7197A"/>
    <w:rsid w:val="43BF3106"/>
    <w:rsid w:val="43C349C6"/>
    <w:rsid w:val="43E7744A"/>
    <w:rsid w:val="43EC721A"/>
    <w:rsid w:val="440C1E7E"/>
    <w:rsid w:val="44106737"/>
    <w:rsid w:val="4426D3B8"/>
    <w:rsid w:val="4428BDAB"/>
    <w:rsid w:val="44421E1B"/>
    <w:rsid w:val="4453E993"/>
    <w:rsid w:val="4481BC0F"/>
    <w:rsid w:val="4485138B"/>
    <w:rsid w:val="44870A16"/>
    <w:rsid w:val="448BA14C"/>
    <w:rsid w:val="4490D007"/>
    <w:rsid w:val="44A601AB"/>
    <w:rsid w:val="44AF5295"/>
    <w:rsid w:val="44B88AFC"/>
    <w:rsid w:val="44C49405"/>
    <w:rsid w:val="44D5545E"/>
    <w:rsid w:val="44E2E7A3"/>
    <w:rsid w:val="44F12D64"/>
    <w:rsid w:val="44FD03FE"/>
    <w:rsid w:val="451111EB"/>
    <w:rsid w:val="45124046"/>
    <w:rsid w:val="451EF275"/>
    <w:rsid w:val="452BFF33"/>
    <w:rsid w:val="4536A65E"/>
    <w:rsid w:val="4543B184"/>
    <w:rsid w:val="4545F487"/>
    <w:rsid w:val="455BBC83"/>
    <w:rsid w:val="456E4918"/>
    <w:rsid w:val="456FA832"/>
    <w:rsid w:val="4585EF90"/>
    <w:rsid w:val="459F6E68"/>
    <w:rsid w:val="45ABAAD1"/>
    <w:rsid w:val="45B33C70"/>
    <w:rsid w:val="45B64D56"/>
    <w:rsid w:val="45BE4C76"/>
    <w:rsid w:val="45C4589F"/>
    <w:rsid w:val="45D2E385"/>
    <w:rsid w:val="45DF0285"/>
    <w:rsid w:val="45F7F5B0"/>
    <w:rsid w:val="461234BA"/>
    <w:rsid w:val="4620501C"/>
    <w:rsid w:val="462EF057"/>
    <w:rsid w:val="4631F4D7"/>
    <w:rsid w:val="46472602"/>
    <w:rsid w:val="465BA5C5"/>
    <w:rsid w:val="4661BF64"/>
    <w:rsid w:val="466D3243"/>
    <w:rsid w:val="4673795D"/>
    <w:rsid w:val="46888D5F"/>
    <w:rsid w:val="4688D690"/>
    <w:rsid w:val="46919329"/>
    <w:rsid w:val="46BCFF26"/>
    <w:rsid w:val="46C57419"/>
    <w:rsid w:val="46C60126"/>
    <w:rsid w:val="46CAAC5F"/>
    <w:rsid w:val="46CE3065"/>
    <w:rsid w:val="46E3406E"/>
    <w:rsid w:val="470D178E"/>
    <w:rsid w:val="470D77BC"/>
    <w:rsid w:val="47104E13"/>
    <w:rsid w:val="4717AF15"/>
    <w:rsid w:val="471AD5E7"/>
    <w:rsid w:val="47331B8E"/>
    <w:rsid w:val="47408BFE"/>
    <w:rsid w:val="47576C5E"/>
    <w:rsid w:val="4779A19E"/>
    <w:rsid w:val="4790EE2B"/>
    <w:rsid w:val="47BD4A5E"/>
    <w:rsid w:val="47C7866F"/>
    <w:rsid w:val="47D180FA"/>
    <w:rsid w:val="47D4EAD1"/>
    <w:rsid w:val="47D4FAD1"/>
    <w:rsid w:val="47DAF2AA"/>
    <w:rsid w:val="47F34C30"/>
    <w:rsid w:val="48016815"/>
    <w:rsid w:val="4804F4B5"/>
    <w:rsid w:val="48240B98"/>
    <w:rsid w:val="483E384D"/>
    <w:rsid w:val="48476726"/>
    <w:rsid w:val="4849F932"/>
    <w:rsid w:val="48504BD0"/>
    <w:rsid w:val="486E7438"/>
    <w:rsid w:val="48702661"/>
    <w:rsid w:val="4877D1BB"/>
    <w:rsid w:val="4878BEED"/>
    <w:rsid w:val="487DF36A"/>
    <w:rsid w:val="4893F676"/>
    <w:rsid w:val="48A7DCD2"/>
    <w:rsid w:val="48AF52F6"/>
    <w:rsid w:val="48B60438"/>
    <w:rsid w:val="48B68D09"/>
    <w:rsid w:val="48BC8E8E"/>
    <w:rsid w:val="48C4CB68"/>
    <w:rsid w:val="48E87211"/>
    <w:rsid w:val="4905802A"/>
    <w:rsid w:val="49083C4D"/>
    <w:rsid w:val="493B45C3"/>
    <w:rsid w:val="49460575"/>
    <w:rsid w:val="4972D3C2"/>
    <w:rsid w:val="49738651"/>
    <w:rsid w:val="49746A04"/>
    <w:rsid w:val="4979ED61"/>
    <w:rsid w:val="4990D0E9"/>
    <w:rsid w:val="49B08F02"/>
    <w:rsid w:val="49B8F399"/>
    <w:rsid w:val="49C40EDD"/>
    <w:rsid w:val="49C54ECB"/>
    <w:rsid w:val="49F44EE0"/>
    <w:rsid w:val="4A20AAD3"/>
    <w:rsid w:val="4A2FF663"/>
    <w:rsid w:val="4A35F343"/>
    <w:rsid w:val="4A3C0EEA"/>
    <w:rsid w:val="4A5AA761"/>
    <w:rsid w:val="4A805DC3"/>
    <w:rsid w:val="4A8C998D"/>
    <w:rsid w:val="4A8E9485"/>
    <w:rsid w:val="4ABEE72E"/>
    <w:rsid w:val="4ACADC24"/>
    <w:rsid w:val="4AEA4ED4"/>
    <w:rsid w:val="4AF31E77"/>
    <w:rsid w:val="4AFA7306"/>
    <w:rsid w:val="4B097804"/>
    <w:rsid w:val="4B256ED0"/>
    <w:rsid w:val="4B2D26BA"/>
    <w:rsid w:val="4B329C82"/>
    <w:rsid w:val="4B36255E"/>
    <w:rsid w:val="4B413A32"/>
    <w:rsid w:val="4B6FC7EF"/>
    <w:rsid w:val="4B73592D"/>
    <w:rsid w:val="4B778DA0"/>
    <w:rsid w:val="4B7896D7"/>
    <w:rsid w:val="4B841E78"/>
    <w:rsid w:val="4B9606DB"/>
    <w:rsid w:val="4BA2CC0F"/>
    <w:rsid w:val="4BC79C9D"/>
    <w:rsid w:val="4BDB3CEC"/>
    <w:rsid w:val="4BDC3064"/>
    <w:rsid w:val="4BFBE9B5"/>
    <w:rsid w:val="4C03DC1C"/>
    <w:rsid w:val="4C154349"/>
    <w:rsid w:val="4C2FB779"/>
    <w:rsid w:val="4C3414B2"/>
    <w:rsid w:val="4C507AFC"/>
    <w:rsid w:val="4C616EA3"/>
    <w:rsid w:val="4C637062"/>
    <w:rsid w:val="4C758336"/>
    <w:rsid w:val="4C8275C7"/>
    <w:rsid w:val="4C84EC6B"/>
    <w:rsid w:val="4C871671"/>
    <w:rsid w:val="4C8A4F88"/>
    <w:rsid w:val="4CA03EEE"/>
    <w:rsid w:val="4CA490E0"/>
    <w:rsid w:val="4CA85E11"/>
    <w:rsid w:val="4CA91F30"/>
    <w:rsid w:val="4CAA7484"/>
    <w:rsid w:val="4CB45B14"/>
    <w:rsid w:val="4CB6B59E"/>
    <w:rsid w:val="4CBEE40B"/>
    <w:rsid w:val="4CD2DF7A"/>
    <w:rsid w:val="4CE722BE"/>
    <w:rsid w:val="4CEA7BC9"/>
    <w:rsid w:val="4D284F29"/>
    <w:rsid w:val="4D35D4BF"/>
    <w:rsid w:val="4D418C6D"/>
    <w:rsid w:val="4D42600A"/>
    <w:rsid w:val="4D484062"/>
    <w:rsid w:val="4D5D4385"/>
    <w:rsid w:val="4D63B21E"/>
    <w:rsid w:val="4D7AA107"/>
    <w:rsid w:val="4D8419C5"/>
    <w:rsid w:val="4D906137"/>
    <w:rsid w:val="4D9FA443"/>
    <w:rsid w:val="4DA36FDC"/>
    <w:rsid w:val="4DA8333A"/>
    <w:rsid w:val="4DAD7EE3"/>
    <w:rsid w:val="4DB36CED"/>
    <w:rsid w:val="4DB6BCB6"/>
    <w:rsid w:val="4DBFD642"/>
    <w:rsid w:val="4DC01F12"/>
    <w:rsid w:val="4DC55E55"/>
    <w:rsid w:val="4DD0A032"/>
    <w:rsid w:val="4DD885E0"/>
    <w:rsid w:val="4DDB58FE"/>
    <w:rsid w:val="4DE30E73"/>
    <w:rsid w:val="4DE43B2E"/>
    <w:rsid w:val="4DEE8AD8"/>
    <w:rsid w:val="4DF5C5A6"/>
    <w:rsid w:val="4DFD90BE"/>
    <w:rsid w:val="4E01F97B"/>
    <w:rsid w:val="4E2EA263"/>
    <w:rsid w:val="4E32DC60"/>
    <w:rsid w:val="4E368B58"/>
    <w:rsid w:val="4E417D49"/>
    <w:rsid w:val="4E463F93"/>
    <w:rsid w:val="4E50C092"/>
    <w:rsid w:val="4E54CF03"/>
    <w:rsid w:val="4E66B7AA"/>
    <w:rsid w:val="4E80F1DC"/>
    <w:rsid w:val="4EB22FC6"/>
    <w:rsid w:val="4EBDB541"/>
    <w:rsid w:val="4EBE8637"/>
    <w:rsid w:val="4ECB2509"/>
    <w:rsid w:val="4EF3BABB"/>
    <w:rsid w:val="4EF41C38"/>
    <w:rsid w:val="4EFA2564"/>
    <w:rsid w:val="4F027C6A"/>
    <w:rsid w:val="4F053352"/>
    <w:rsid w:val="4F280E2E"/>
    <w:rsid w:val="4F2A60EF"/>
    <w:rsid w:val="4F3F51C4"/>
    <w:rsid w:val="4F4D5091"/>
    <w:rsid w:val="4F4DF9FD"/>
    <w:rsid w:val="4F4EADF1"/>
    <w:rsid w:val="4F71EF01"/>
    <w:rsid w:val="4F7F0234"/>
    <w:rsid w:val="4F907707"/>
    <w:rsid w:val="4F92ECE8"/>
    <w:rsid w:val="4F9D32E4"/>
    <w:rsid w:val="4FBB0039"/>
    <w:rsid w:val="4FC8CADA"/>
    <w:rsid w:val="4FCC9FAC"/>
    <w:rsid w:val="4FD74FA2"/>
    <w:rsid w:val="500A4D6B"/>
    <w:rsid w:val="50265794"/>
    <w:rsid w:val="5026E527"/>
    <w:rsid w:val="505A170D"/>
    <w:rsid w:val="505D265B"/>
    <w:rsid w:val="5064584F"/>
    <w:rsid w:val="5065F7CD"/>
    <w:rsid w:val="506B226D"/>
    <w:rsid w:val="507248D7"/>
    <w:rsid w:val="50733C89"/>
    <w:rsid w:val="5091ADC5"/>
    <w:rsid w:val="50B21867"/>
    <w:rsid w:val="50C5CB73"/>
    <w:rsid w:val="50C6AAFB"/>
    <w:rsid w:val="50CD9AA8"/>
    <w:rsid w:val="50CEF7F6"/>
    <w:rsid w:val="50DF2EEF"/>
    <w:rsid w:val="50E811FD"/>
    <w:rsid w:val="50EE03C2"/>
    <w:rsid w:val="510DD474"/>
    <w:rsid w:val="511E2957"/>
    <w:rsid w:val="512888BD"/>
    <w:rsid w:val="513E909C"/>
    <w:rsid w:val="5148DCC6"/>
    <w:rsid w:val="514B5385"/>
    <w:rsid w:val="5163EEE6"/>
    <w:rsid w:val="516E4412"/>
    <w:rsid w:val="516E824B"/>
    <w:rsid w:val="51700F67"/>
    <w:rsid w:val="51BF1DF0"/>
    <w:rsid w:val="51CD3533"/>
    <w:rsid w:val="51E1C9C6"/>
    <w:rsid w:val="51E9E9E6"/>
    <w:rsid w:val="51F5CD32"/>
    <w:rsid w:val="52168CD3"/>
    <w:rsid w:val="52171433"/>
    <w:rsid w:val="523B1759"/>
    <w:rsid w:val="524AED1D"/>
    <w:rsid w:val="524EF894"/>
    <w:rsid w:val="527C348C"/>
    <w:rsid w:val="5289A13E"/>
    <w:rsid w:val="528A40BB"/>
    <w:rsid w:val="52921B5F"/>
    <w:rsid w:val="5293E4D2"/>
    <w:rsid w:val="52960250"/>
    <w:rsid w:val="52C0A2B8"/>
    <w:rsid w:val="52D19767"/>
    <w:rsid w:val="52D70BB4"/>
    <w:rsid w:val="52E8BDD2"/>
    <w:rsid w:val="52EBF0FA"/>
    <w:rsid w:val="52EC59D4"/>
    <w:rsid w:val="52F0C940"/>
    <w:rsid w:val="52FD7A42"/>
    <w:rsid w:val="52FE11EF"/>
    <w:rsid w:val="532402BE"/>
    <w:rsid w:val="532B0DB5"/>
    <w:rsid w:val="53365499"/>
    <w:rsid w:val="536D40BA"/>
    <w:rsid w:val="539D56F7"/>
    <w:rsid w:val="53B48644"/>
    <w:rsid w:val="53B5AA32"/>
    <w:rsid w:val="53BFFA1C"/>
    <w:rsid w:val="53D40E90"/>
    <w:rsid w:val="53D43B88"/>
    <w:rsid w:val="53EC483C"/>
    <w:rsid w:val="53F0F7A4"/>
    <w:rsid w:val="53F79C38"/>
    <w:rsid w:val="5403699E"/>
    <w:rsid w:val="540C29DB"/>
    <w:rsid w:val="5425FE3A"/>
    <w:rsid w:val="54262C9C"/>
    <w:rsid w:val="54293E4D"/>
    <w:rsid w:val="543B4556"/>
    <w:rsid w:val="546FEC4D"/>
    <w:rsid w:val="548E97AC"/>
    <w:rsid w:val="549A38E4"/>
    <w:rsid w:val="54AA2DA7"/>
    <w:rsid w:val="54C4BE57"/>
    <w:rsid w:val="54C795B7"/>
    <w:rsid w:val="54C7C535"/>
    <w:rsid w:val="54D3254E"/>
    <w:rsid w:val="54D4D35A"/>
    <w:rsid w:val="54D4F0A2"/>
    <w:rsid w:val="54D83868"/>
    <w:rsid w:val="55017CF1"/>
    <w:rsid w:val="551433F6"/>
    <w:rsid w:val="552306E3"/>
    <w:rsid w:val="552941C5"/>
    <w:rsid w:val="553343DC"/>
    <w:rsid w:val="5552A154"/>
    <w:rsid w:val="555487A9"/>
    <w:rsid w:val="5556B0C0"/>
    <w:rsid w:val="55680C94"/>
    <w:rsid w:val="558A7AD8"/>
    <w:rsid w:val="558DB982"/>
    <w:rsid w:val="55A57893"/>
    <w:rsid w:val="55DDA87D"/>
    <w:rsid w:val="55EE3CA1"/>
    <w:rsid w:val="55EE8568"/>
    <w:rsid w:val="55F9EDFA"/>
    <w:rsid w:val="5605C131"/>
    <w:rsid w:val="56145540"/>
    <w:rsid w:val="5627F540"/>
    <w:rsid w:val="5657DFEC"/>
    <w:rsid w:val="56650E9E"/>
    <w:rsid w:val="568014D1"/>
    <w:rsid w:val="56BD7F14"/>
    <w:rsid w:val="56D2C14D"/>
    <w:rsid w:val="56D7D5EE"/>
    <w:rsid w:val="56D8B092"/>
    <w:rsid w:val="56E6572E"/>
    <w:rsid w:val="56EA3412"/>
    <w:rsid w:val="5704D110"/>
    <w:rsid w:val="5719D6B7"/>
    <w:rsid w:val="571A3939"/>
    <w:rsid w:val="57335B74"/>
    <w:rsid w:val="5742E8A6"/>
    <w:rsid w:val="5750A073"/>
    <w:rsid w:val="57595EC8"/>
    <w:rsid w:val="575CFAA4"/>
    <w:rsid w:val="577395D6"/>
    <w:rsid w:val="578CA949"/>
    <w:rsid w:val="57AA7B98"/>
    <w:rsid w:val="57BAB5CA"/>
    <w:rsid w:val="57D2E1C5"/>
    <w:rsid w:val="57DCE65A"/>
    <w:rsid w:val="57F5FAD5"/>
    <w:rsid w:val="58063A2C"/>
    <w:rsid w:val="5829E7A3"/>
    <w:rsid w:val="582B0670"/>
    <w:rsid w:val="583EC275"/>
    <w:rsid w:val="584FB1FD"/>
    <w:rsid w:val="585AAEFD"/>
    <w:rsid w:val="5863F337"/>
    <w:rsid w:val="58949199"/>
    <w:rsid w:val="58A81AC1"/>
    <w:rsid w:val="58B3909B"/>
    <w:rsid w:val="58CE907A"/>
    <w:rsid w:val="58D4B798"/>
    <w:rsid w:val="58D87381"/>
    <w:rsid w:val="58DEFAE9"/>
    <w:rsid w:val="58E9A1E0"/>
    <w:rsid w:val="58F2C564"/>
    <w:rsid w:val="58F83C93"/>
    <w:rsid w:val="58FA26E2"/>
    <w:rsid w:val="58FAA54E"/>
    <w:rsid w:val="59015CE3"/>
    <w:rsid w:val="591AD24A"/>
    <w:rsid w:val="592258E2"/>
    <w:rsid w:val="59238EC0"/>
    <w:rsid w:val="593A4C37"/>
    <w:rsid w:val="59514F24"/>
    <w:rsid w:val="59537945"/>
    <w:rsid w:val="5958A338"/>
    <w:rsid w:val="59612539"/>
    <w:rsid w:val="59747CBB"/>
    <w:rsid w:val="598A98E8"/>
    <w:rsid w:val="599CAABB"/>
    <w:rsid w:val="59B8593A"/>
    <w:rsid w:val="59C0F7E4"/>
    <w:rsid w:val="59CDFA81"/>
    <w:rsid w:val="59D0D466"/>
    <w:rsid w:val="59D15183"/>
    <w:rsid w:val="59E3906F"/>
    <w:rsid w:val="5A0DCB58"/>
    <w:rsid w:val="5A0F3BC9"/>
    <w:rsid w:val="5A25D812"/>
    <w:rsid w:val="5A30DC95"/>
    <w:rsid w:val="5A519953"/>
    <w:rsid w:val="5A58F455"/>
    <w:rsid w:val="5A779BC9"/>
    <w:rsid w:val="5A79C2A2"/>
    <w:rsid w:val="5A9EC22A"/>
    <w:rsid w:val="5AC8C5C9"/>
    <w:rsid w:val="5AD000F1"/>
    <w:rsid w:val="5AE6493F"/>
    <w:rsid w:val="5AFF20E9"/>
    <w:rsid w:val="5B008F04"/>
    <w:rsid w:val="5B093D79"/>
    <w:rsid w:val="5B23F58B"/>
    <w:rsid w:val="5B353A5B"/>
    <w:rsid w:val="5B4F6A09"/>
    <w:rsid w:val="5B524A45"/>
    <w:rsid w:val="5B6150D8"/>
    <w:rsid w:val="5B661FC6"/>
    <w:rsid w:val="5B6A535A"/>
    <w:rsid w:val="5B764987"/>
    <w:rsid w:val="5B7BD9BF"/>
    <w:rsid w:val="5B7E8E7D"/>
    <w:rsid w:val="5B8541C0"/>
    <w:rsid w:val="5B8FE600"/>
    <w:rsid w:val="5BBAF666"/>
    <w:rsid w:val="5BD4BE55"/>
    <w:rsid w:val="5BDB0AA6"/>
    <w:rsid w:val="5BE56293"/>
    <w:rsid w:val="5BF18C43"/>
    <w:rsid w:val="5BF661A1"/>
    <w:rsid w:val="5BFA04BE"/>
    <w:rsid w:val="5C0C6B88"/>
    <w:rsid w:val="5C122FD4"/>
    <w:rsid w:val="5C163F3E"/>
    <w:rsid w:val="5C1A1576"/>
    <w:rsid w:val="5C1C39E3"/>
    <w:rsid w:val="5C3DDFEB"/>
    <w:rsid w:val="5C49CF19"/>
    <w:rsid w:val="5C83538F"/>
    <w:rsid w:val="5C87EBF1"/>
    <w:rsid w:val="5C884FC9"/>
    <w:rsid w:val="5C9456C6"/>
    <w:rsid w:val="5CA30728"/>
    <w:rsid w:val="5CAED9B9"/>
    <w:rsid w:val="5CB42726"/>
    <w:rsid w:val="5CCA57B4"/>
    <w:rsid w:val="5CE428F1"/>
    <w:rsid w:val="5CEFF5E2"/>
    <w:rsid w:val="5D041988"/>
    <w:rsid w:val="5D0A386B"/>
    <w:rsid w:val="5D1498F0"/>
    <w:rsid w:val="5D1AF2EC"/>
    <w:rsid w:val="5D208D2A"/>
    <w:rsid w:val="5D37BEAC"/>
    <w:rsid w:val="5D3B05D1"/>
    <w:rsid w:val="5D4E95FB"/>
    <w:rsid w:val="5D6BD1A1"/>
    <w:rsid w:val="5D85FFF1"/>
    <w:rsid w:val="5D8EF03B"/>
    <w:rsid w:val="5D991E0F"/>
    <w:rsid w:val="5DAD798E"/>
    <w:rsid w:val="5DBE9932"/>
    <w:rsid w:val="5DD91229"/>
    <w:rsid w:val="5DE0B5EA"/>
    <w:rsid w:val="5DEEF54B"/>
    <w:rsid w:val="5DF02EA2"/>
    <w:rsid w:val="5E09C233"/>
    <w:rsid w:val="5E0C7EAE"/>
    <w:rsid w:val="5E1D177B"/>
    <w:rsid w:val="5E21235B"/>
    <w:rsid w:val="5E2A9FEF"/>
    <w:rsid w:val="5E322C0E"/>
    <w:rsid w:val="5E5E7EBE"/>
    <w:rsid w:val="5E65CA44"/>
    <w:rsid w:val="5E7E1010"/>
    <w:rsid w:val="5E7F7902"/>
    <w:rsid w:val="5E86A9D0"/>
    <w:rsid w:val="5EA74A06"/>
    <w:rsid w:val="5EB058F5"/>
    <w:rsid w:val="5EB3442B"/>
    <w:rsid w:val="5EC31E43"/>
    <w:rsid w:val="5EC642DE"/>
    <w:rsid w:val="5ED66A87"/>
    <w:rsid w:val="5ED8C27D"/>
    <w:rsid w:val="5EE5988A"/>
    <w:rsid w:val="5F260DCD"/>
    <w:rsid w:val="5F44A87E"/>
    <w:rsid w:val="5F52C41E"/>
    <w:rsid w:val="5F560F4F"/>
    <w:rsid w:val="5F57D978"/>
    <w:rsid w:val="5F613E32"/>
    <w:rsid w:val="5F6CB9F2"/>
    <w:rsid w:val="5F75E211"/>
    <w:rsid w:val="5F784903"/>
    <w:rsid w:val="5F7C864B"/>
    <w:rsid w:val="5F815619"/>
    <w:rsid w:val="5F89D35E"/>
    <w:rsid w:val="5FA4E60B"/>
    <w:rsid w:val="5FA8DE0E"/>
    <w:rsid w:val="5FB12702"/>
    <w:rsid w:val="5FCCFDC6"/>
    <w:rsid w:val="5FCF5C70"/>
    <w:rsid w:val="5FE51F7A"/>
    <w:rsid w:val="5FF4BF8F"/>
    <w:rsid w:val="5FFE415D"/>
    <w:rsid w:val="6006B407"/>
    <w:rsid w:val="60236A48"/>
    <w:rsid w:val="6047E23E"/>
    <w:rsid w:val="6053CFDA"/>
    <w:rsid w:val="605C73D4"/>
    <w:rsid w:val="606C71DD"/>
    <w:rsid w:val="607EE286"/>
    <w:rsid w:val="608CB3AE"/>
    <w:rsid w:val="608F4B78"/>
    <w:rsid w:val="60A78D70"/>
    <w:rsid w:val="60AAA324"/>
    <w:rsid w:val="60D21CB9"/>
    <w:rsid w:val="60DEC2F0"/>
    <w:rsid w:val="60E326FA"/>
    <w:rsid w:val="60EBDF60"/>
    <w:rsid w:val="60F3466B"/>
    <w:rsid w:val="610D0CFE"/>
    <w:rsid w:val="611A797B"/>
    <w:rsid w:val="61201367"/>
    <w:rsid w:val="61250221"/>
    <w:rsid w:val="61346EF2"/>
    <w:rsid w:val="6165A104"/>
    <w:rsid w:val="616CDC67"/>
    <w:rsid w:val="616D7FFA"/>
    <w:rsid w:val="61A3FE3D"/>
    <w:rsid w:val="61C17CB9"/>
    <w:rsid w:val="61C8326E"/>
    <w:rsid w:val="61DE6F73"/>
    <w:rsid w:val="620326AB"/>
    <w:rsid w:val="62052772"/>
    <w:rsid w:val="6207CAF5"/>
    <w:rsid w:val="6210B2B0"/>
    <w:rsid w:val="62264516"/>
    <w:rsid w:val="6231A18C"/>
    <w:rsid w:val="62576F34"/>
    <w:rsid w:val="6264E31F"/>
    <w:rsid w:val="6266BAA9"/>
    <w:rsid w:val="627C77DB"/>
    <w:rsid w:val="62842E81"/>
    <w:rsid w:val="62B15251"/>
    <w:rsid w:val="62B7D081"/>
    <w:rsid w:val="62B9710E"/>
    <w:rsid w:val="62BFC204"/>
    <w:rsid w:val="62C9BF5C"/>
    <w:rsid w:val="62D308C3"/>
    <w:rsid w:val="62E5D7D0"/>
    <w:rsid w:val="62FDC57A"/>
    <w:rsid w:val="63327A71"/>
    <w:rsid w:val="633B0A43"/>
    <w:rsid w:val="63468DBC"/>
    <w:rsid w:val="63563D4D"/>
    <w:rsid w:val="635C26AF"/>
    <w:rsid w:val="636A84DD"/>
    <w:rsid w:val="6375432D"/>
    <w:rsid w:val="63A2D485"/>
    <w:rsid w:val="63A6BD58"/>
    <w:rsid w:val="63C2703F"/>
    <w:rsid w:val="63CE1C7C"/>
    <w:rsid w:val="63DA2014"/>
    <w:rsid w:val="63DD377F"/>
    <w:rsid w:val="63E52574"/>
    <w:rsid w:val="63E76EE8"/>
    <w:rsid w:val="63F5482A"/>
    <w:rsid w:val="63FF3328"/>
    <w:rsid w:val="641493EB"/>
    <w:rsid w:val="641EC16D"/>
    <w:rsid w:val="641F6426"/>
    <w:rsid w:val="642078C4"/>
    <w:rsid w:val="6422FA83"/>
    <w:rsid w:val="6444B086"/>
    <w:rsid w:val="6445D29D"/>
    <w:rsid w:val="646EEBE2"/>
    <w:rsid w:val="648623E4"/>
    <w:rsid w:val="648A2936"/>
    <w:rsid w:val="649E7FB1"/>
    <w:rsid w:val="64B6BFE3"/>
    <w:rsid w:val="64BB454B"/>
    <w:rsid w:val="64C76750"/>
    <w:rsid w:val="64F0D27A"/>
    <w:rsid w:val="65091C6B"/>
    <w:rsid w:val="651CA572"/>
    <w:rsid w:val="651F68E9"/>
    <w:rsid w:val="65477C02"/>
    <w:rsid w:val="654C3C49"/>
    <w:rsid w:val="65571474"/>
    <w:rsid w:val="655C45D5"/>
    <w:rsid w:val="6560199A"/>
    <w:rsid w:val="65652539"/>
    <w:rsid w:val="656572A1"/>
    <w:rsid w:val="6581C24A"/>
    <w:rsid w:val="65904F5E"/>
    <w:rsid w:val="65929067"/>
    <w:rsid w:val="65936F9F"/>
    <w:rsid w:val="6597E4D6"/>
    <w:rsid w:val="65A0FA32"/>
    <w:rsid w:val="65A71ED2"/>
    <w:rsid w:val="65AA2088"/>
    <w:rsid w:val="65ADBB45"/>
    <w:rsid w:val="65B3457B"/>
    <w:rsid w:val="65B98E25"/>
    <w:rsid w:val="65C3B17C"/>
    <w:rsid w:val="65CAD3D7"/>
    <w:rsid w:val="65D8A08E"/>
    <w:rsid w:val="65EDD2B8"/>
    <w:rsid w:val="6602BC9E"/>
    <w:rsid w:val="660EEFEF"/>
    <w:rsid w:val="661AB3F0"/>
    <w:rsid w:val="661F33D4"/>
    <w:rsid w:val="662A2917"/>
    <w:rsid w:val="662FD446"/>
    <w:rsid w:val="665349D1"/>
    <w:rsid w:val="6679459E"/>
    <w:rsid w:val="66BACD5F"/>
    <w:rsid w:val="66C0A8F8"/>
    <w:rsid w:val="66F3D31C"/>
    <w:rsid w:val="66FC871F"/>
    <w:rsid w:val="67036CFE"/>
    <w:rsid w:val="670737EE"/>
    <w:rsid w:val="670F5E3A"/>
    <w:rsid w:val="671DD7FE"/>
    <w:rsid w:val="672DCE3C"/>
    <w:rsid w:val="672F2DC9"/>
    <w:rsid w:val="67319B31"/>
    <w:rsid w:val="6756515F"/>
    <w:rsid w:val="67567A5E"/>
    <w:rsid w:val="675F3AD2"/>
    <w:rsid w:val="676BFF97"/>
    <w:rsid w:val="677A1BC7"/>
    <w:rsid w:val="6797A4F9"/>
    <w:rsid w:val="679EE642"/>
    <w:rsid w:val="67ABFCC0"/>
    <w:rsid w:val="67BF048C"/>
    <w:rsid w:val="67C870F9"/>
    <w:rsid w:val="67D2F0D6"/>
    <w:rsid w:val="67F6A5D7"/>
    <w:rsid w:val="6803AE99"/>
    <w:rsid w:val="6834F715"/>
    <w:rsid w:val="6842B4B5"/>
    <w:rsid w:val="6855BFC6"/>
    <w:rsid w:val="68564AE2"/>
    <w:rsid w:val="685E04E1"/>
    <w:rsid w:val="6866E5AB"/>
    <w:rsid w:val="68710EFC"/>
    <w:rsid w:val="6873219B"/>
    <w:rsid w:val="6877CCBE"/>
    <w:rsid w:val="687AC0EF"/>
    <w:rsid w:val="6883C9F4"/>
    <w:rsid w:val="6885FBAE"/>
    <w:rsid w:val="6894DB9E"/>
    <w:rsid w:val="68CF0ACC"/>
    <w:rsid w:val="68EED334"/>
    <w:rsid w:val="68F0DA47"/>
    <w:rsid w:val="68F2DFCD"/>
    <w:rsid w:val="69034CA4"/>
    <w:rsid w:val="691F0AF1"/>
    <w:rsid w:val="692E9153"/>
    <w:rsid w:val="692EAC7A"/>
    <w:rsid w:val="694940CA"/>
    <w:rsid w:val="695D83A3"/>
    <w:rsid w:val="6963C997"/>
    <w:rsid w:val="6987C997"/>
    <w:rsid w:val="69AE484F"/>
    <w:rsid w:val="69BFC2AB"/>
    <w:rsid w:val="69C24552"/>
    <w:rsid w:val="69CD1A82"/>
    <w:rsid w:val="69D930BE"/>
    <w:rsid w:val="6A035AE9"/>
    <w:rsid w:val="6A0A7954"/>
    <w:rsid w:val="6A205D84"/>
    <w:rsid w:val="6A3E30BC"/>
    <w:rsid w:val="6A5862AB"/>
    <w:rsid w:val="6A59CE92"/>
    <w:rsid w:val="6A5C51F3"/>
    <w:rsid w:val="6A61D0D8"/>
    <w:rsid w:val="6A829430"/>
    <w:rsid w:val="6A92135B"/>
    <w:rsid w:val="6A94A97E"/>
    <w:rsid w:val="6A9EA9BA"/>
    <w:rsid w:val="6AA3E291"/>
    <w:rsid w:val="6AB130AA"/>
    <w:rsid w:val="6AB98DA5"/>
    <w:rsid w:val="6ABF8A9A"/>
    <w:rsid w:val="6AC2F84B"/>
    <w:rsid w:val="6AC557AE"/>
    <w:rsid w:val="6AC7C723"/>
    <w:rsid w:val="6AD500C0"/>
    <w:rsid w:val="6ADFD672"/>
    <w:rsid w:val="6AE2BE01"/>
    <w:rsid w:val="6AF512B9"/>
    <w:rsid w:val="6AF73277"/>
    <w:rsid w:val="6B0EFEF0"/>
    <w:rsid w:val="6B109D7B"/>
    <w:rsid w:val="6B1127A1"/>
    <w:rsid w:val="6B38BF0E"/>
    <w:rsid w:val="6B5809A0"/>
    <w:rsid w:val="6B6DD0A1"/>
    <w:rsid w:val="6B783A2F"/>
    <w:rsid w:val="6B7A6115"/>
    <w:rsid w:val="6B7B0533"/>
    <w:rsid w:val="6BA3ACF3"/>
    <w:rsid w:val="6BAA7263"/>
    <w:rsid w:val="6BAE398B"/>
    <w:rsid w:val="6BCED826"/>
    <w:rsid w:val="6BD03969"/>
    <w:rsid w:val="6BDA0236"/>
    <w:rsid w:val="6BF4A681"/>
    <w:rsid w:val="6C3C7A3F"/>
    <w:rsid w:val="6C410E8F"/>
    <w:rsid w:val="6C727C00"/>
    <w:rsid w:val="6C8198DE"/>
    <w:rsid w:val="6C84C8BF"/>
    <w:rsid w:val="6C873A9E"/>
    <w:rsid w:val="6CA00B7A"/>
    <w:rsid w:val="6CA25181"/>
    <w:rsid w:val="6CC5D325"/>
    <w:rsid w:val="6CC75670"/>
    <w:rsid w:val="6CD48A71"/>
    <w:rsid w:val="6CE11EC9"/>
    <w:rsid w:val="6CEA8516"/>
    <w:rsid w:val="6CEB24F4"/>
    <w:rsid w:val="6CEB8D80"/>
    <w:rsid w:val="6D0FA3D4"/>
    <w:rsid w:val="6D1EA214"/>
    <w:rsid w:val="6D2BE797"/>
    <w:rsid w:val="6D35943C"/>
    <w:rsid w:val="6D39F1FA"/>
    <w:rsid w:val="6D41EC24"/>
    <w:rsid w:val="6D45A755"/>
    <w:rsid w:val="6D48EA8B"/>
    <w:rsid w:val="6D619BF0"/>
    <w:rsid w:val="6D7DD0AC"/>
    <w:rsid w:val="6D833659"/>
    <w:rsid w:val="6DC57168"/>
    <w:rsid w:val="6DC594FB"/>
    <w:rsid w:val="6DCA5AC9"/>
    <w:rsid w:val="6DD8A3B4"/>
    <w:rsid w:val="6DDF3EB6"/>
    <w:rsid w:val="6DE8D2E8"/>
    <w:rsid w:val="6DEC5C78"/>
    <w:rsid w:val="6DF5FB34"/>
    <w:rsid w:val="6E010F30"/>
    <w:rsid w:val="6E297B5F"/>
    <w:rsid w:val="6E2A9831"/>
    <w:rsid w:val="6E3CF3D5"/>
    <w:rsid w:val="6E5C805E"/>
    <w:rsid w:val="6E5DB249"/>
    <w:rsid w:val="6E70FB57"/>
    <w:rsid w:val="6E753FEF"/>
    <w:rsid w:val="6E841780"/>
    <w:rsid w:val="6E97568F"/>
    <w:rsid w:val="6EBE3636"/>
    <w:rsid w:val="6EE2AD0E"/>
    <w:rsid w:val="6F0267DB"/>
    <w:rsid w:val="6F037656"/>
    <w:rsid w:val="6F26EA3D"/>
    <w:rsid w:val="6F3BA293"/>
    <w:rsid w:val="6F3C95A0"/>
    <w:rsid w:val="6F3CC7B1"/>
    <w:rsid w:val="6F4990E8"/>
    <w:rsid w:val="6F65FB98"/>
    <w:rsid w:val="6F7F92A2"/>
    <w:rsid w:val="6F876ACF"/>
    <w:rsid w:val="6F876E62"/>
    <w:rsid w:val="6F8C20AF"/>
    <w:rsid w:val="6F93466B"/>
    <w:rsid w:val="6FAEF1A4"/>
    <w:rsid w:val="6FC88D34"/>
    <w:rsid w:val="6FDF4036"/>
    <w:rsid w:val="6FE6F07A"/>
    <w:rsid w:val="6FE79C45"/>
    <w:rsid w:val="6FF8DFE2"/>
    <w:rsid w:val="7004C4FE"/>
    <w:rsid w:val="700A4E29"/>
    <w:rsid w:val="70147F44"/>
    <w:rsid w:val="703A757E"/>
    <w:rsid w:val="704A1EB2"/>
    <w:rsid w:val="7063EA62"/>
    <w:rsid w:val="7075104C"/>
    <w:rsid w:val="7085E068"/>
    <w:rsid w:val="708822C7"/>
    <w:rsid w:val="709A7F5F"/>
    <w:rsid w:val="70B6F685"/>
    <w:rsid w:val="70C26D1C"/>
    <w:rsid w:val="70C439CA"/>
    <w:rsid w:val="70E1FADD"/>
    <w:rsid w:val="70F0D159"/>
    <w:rsid w:val="70FC885D"/>
    <w:rsid w:val="71047A14"/>
    <w:rsid w:val="71509EA7"/>
    <w:rsid w:val="71612A41"/>
    <w:rsid w:val="71757375"/>
    <w:rsid w:val="71808585"/>
    <w:rsid w:val="718338A2"/>
    <w:rsid w:val="719CB3AB"/>
    <w:rsid w:val="71A9455C"/>
    <w:rsid w:val="71AA4CCB"/>
    <w:rsid w:val="71AA7EFD"/>
    <w:rsid w:val="71BC079D"/>
    <w:rsid w:val="71BD3752"/>
    <w:rsid w:val="71C86CB7"/>
    <w:rsid w:val="71C97C6C"/>
    <w:rsid w:val="71D1C87E"/>
    <w:rsid w:val="71DBD95B"/>
    <w:rsid w:val="7207A1CE"/>
    <w:rsid w:val="7209C2B2"/>
    <w:rsid w:val="720A5518"/>
    <w:rsid w:val="720CFC2C"/>
    <w:rsid w:val="725C54D3"/>
    <w:rsid w:val="7268913F"/>
    <w:rsid w:val="726DBE59"/>
    <w:rsid w:val="72736EC5"/>
    <w:rsid w:val="72A885B8"/>
    <w:rsid w:val="72AB304B"/>
    <w:rsid w:val="72C1A55E"/>
    <w:rsid w:val="72CDD58B"/>
    <w:rsid w:val="72F65BA1"/>
    <w:rsid w:val="73191519"/>
    <w:rsid w:val="731D2046"/>
    <w:rsid w:val="7325396D"/>
    <w:rsid w:val="73287EB4"/>
    <w:rsid w:val="7339EA1A"/>
    <w:rsid w:val="733A31D8"/>
    <w:rsid w:val="73577909"/>
    <w:rsid w:val="73596C9E"/>
    <w:rsid w:val="736463A4"/>
    <w:rsid w:val="73773A21"/>
    <w:rsid w:val="73868094"/>
    <w:rsid w:val="738EAF01"/>
    <w:rsid w:val="7398E423"/>
    <w:rsid w:val="739924C7"/>
    <w:rsid w:val="73B2A13E"/>
    <w:rsid w:val="73D2ED53"/>
    <w:rsid w:val="73E08DB3"/>
    <w:rsid w:val="73E163BA"/>
    <w:rsid w:val="73EBB063"/>
    <w:rsid w:val="73F30A82"/>
    <w:rsid w:val="73F5DF60"/>
    <w:rsid w:val="7405927F"/>
    <w:rsid w:val="741B6CED"/>
    <w:rsid w:val="741B76ED"/>
    <w:rsid w:val="7420F65A"/>
    <w:rsid w:val="74328895"/>
    <w:rsid w:val="743E0067"/>
    <w:rsid w:val="746E5876"/>
    <w:rsid w:val="746FC48C"/>
    <w:rsid w:val="7474C28A"/>
    <w:rsid w:val="749DAE66"/>
    <w:rsid w:val="74A8CF88"/>
    <w:rsid w:val="74B06230"/>
    <w:rsid w:val="74D5AA88"/>
    <w:rsid w:val="74D7B9CA"/>
    <w:rsid w:val="74DFE2A2"/>
    <w:rsid w:val="74FAEA8B"/>
    <w:rsid w:val="7510201E"/>
    <w:rsid w:val="75185698"/>
    <w:rsid w:val="7521631B"/>
    <w:rsid w:val="75287774"/>
    <w:rsid w:val="75305B69"/>
    <w:rsid w:val="756164D1"/>
    <w:rsid w:val="7579CD99"/>
    <w:rsid w:val="757AD968"/>
    <w:rsid w:val="757E865C"/>
    <w:rsid w:val="7583FAD8"/>
    <w:rsid w:val="75986238"/>
    <w:rsid w:val="75B0B6D4"/>
    <w:rsid w:val="75B1CBBF"/>
    <w:rsid w:val="75BC9B38"/>
    <w:rsid w:val="75D41FB4"/>
    <w:rsid w:val="760A3A77"/>
    <w:rsid w:val="761E19EF"/>
    <w:rsid w:val="76513B81"/>
    <w:rsid w:val="7655BD6C"/>
    <w:rsid w:val="765F5145"/>
    <w:rsid w:val="766BF1D7"/>
    <w:rsid w:val="7671DABD"/>
    <w:rsid w:val="767FA9A7"/>
    <w:rsid w:val="7688E462"/>
    <w:rsid w:val="769BEC82"/>
    <w:rsid w:val="76A8DD1E"/>
    <w:rsid w:val="76B92A5B"/>
    <w:rsid w:val="76D57C13"/>
    <w:rsid w:val="76F9E46B"/>
    <w:rsid w:val="773474BE"/>
    <w:rsid w:val="773E4FEC"/>
    <w:rsid w:val="774023C9"/>
    <w:rsid w:val="774530F9"/>
    <w:rsid w:val="775EA036"/>
    <w:rsid w:val="776770E2"/>
    <w:rsid w:val="776A6D26"/>
    <w:rsid w:val="777A67C2"/>
    <w:rsid w:val="7784DD62"/>
    <w:rsid w:val="7797ABD0"/>
    <w:rsid w:val="779F591C"/>
    <w:rsid w:val="77BC70AC"/>
    <w:rsid w:val="77BC73B8"/>
    <w:rsid w:val="77CC2F2D"/>
    <w:rsid w:val="77D9C888"/>
    <w:rsid w:val="77E824C7"/>
    <w:rsid w:val="78159AA6"/>
    <w:rsid w:val="78222B1E"/>
    <w:rsid w:val="782AA07D"/>
    <w:rsid w:val="783B40B6"/>
    <w:rsid w:val="783B5F33"/>
    <w:rsid w:val="7858A3AC"/>
    <w:rsid w:val="785C86EF"/>
    <w:rsid w:val="787B8CA6"/>
    <w:rsid w:val="7880AFC1"/>
    <w:rsid w:val="7888F7AA"/>
    <w:rsid w:val="789131FE"/>
    <w:rsid w:val="78A4974D"/>
    <w:rsid w:val="78BDC71D"/>
    <w:rsid w:val="78CDAE3D"/>
    <w:rsid w:val="79034143"/>
    <w:rsid w:val="792127AE"/>
    <w:rsid w:val="79298A46"/>
    <w:rsid w:val="792C6720"/>
    <w:rsid w:val="793097D7"/>
    <w:rsid w:val="793C168F"/>
    <w:rsid w:val="7941A3D7"/>
    <w:rsid w:val="794E43F6"/>
    <w:rsid w:val="7965ED82"/>
    <w:rsid w:val="79A84578"/>
    <w:rsid w:val="79AC4C45"/>
    <w:rsid w:val="79BE2966"/>
    <w:rsid w:val="79BE8271"/>
    <w:rsid w:val="79E1713C"/>
    <w:rsid w:val="7A025A0E"/>
    <w:rsid w:val="7A0845CB"/>
    <w:rsid w:val="7A0D6970"/>
    <w:rsid w:val="7A32D757"/>
    <w:rsid w:val="7A4C20B9"/>
    <w:rsid w:val="7A5D6E2D"/>
    <w:rsid w:val="7A62FFE3"/>
    <w:rsid w:val="7A6908DD"/>
    <w:rsid w:val="7A6A9478"/>
    <w:rsid w:val="7A879ED3"/>
    <w:rsid w:val="7AA4C12F"/>
    <w:rsid w:val="7AA6F2CB"/>
    <w:rsid w:val="7AAC9DDB"/>
    <w:rsid w:val="7AB8BBA6"/>
    <w:rsid w:val="7ABC03C5"/>
    <w:rsid w:val="7AD00676"/>
    <w:rsid w:val="7AD40B7A"/>
    <w:rsid w:val="7AECFF15"/>
    <w:rsid w:val="7B0264D9"/>
    <w:rsid w:val="7B0ABB7F"/>
    <w:rsid w:val="7B14C6CF"/>
    <w:rsid w:val="7B31AC55"/>
    <w:rsid w:val="7B384C5D"/>
    <w:rsid w:val="7B3FBD70"/>
    <w:rsid w:val="7B40A0F8"/>
    <w:rsid w:val="7B443AA8"/>
    <w:rsid w:val="7B529E5F"/>
    <w:rsid w:val="7B52DF4E"/>
    <w:rsid w:val="7B653D9F"/>
    <w:rsid w:val="7B6D99FE"/>
    <w:rsid w:val="7B7CE0F9"/>
    <w:rsid w:val="7B818941"/>
    <w:rsid w:val="7B8344A9"/>
    <w:rsid w:val="7B83E1B8"/>
    <w:rsid w:val="7B918E5B"/>
    <w:rsid w:val="7B9474DE"/>
    <w:rsid w:val="7B9BEF41"/>
    <w:rsid w:val="7B9DA990"/>
    <w:rsid w:val="7BA30021"/>
    <w:rsid w:val="7BB0455A"/>
    <w:rsid w:val="7BB8A0C6"/>
    <w:rsid w:val="7BBCA212"/>
    <w:rsid w:val="7BC3E9BC"/>
    <w:rsid w:val="7BC58890"/>
    <w:rsid w:val="7BC97FB8"/>
    <w:rsid w:val="7BCB6600"/>
    <w:rsid w:val="7BEC9B67"/>
    <w:rsid w:val="7C00FE18"/>
    <w:rsid w:val="7C1591AF"/>
    <w:rsid w:val="7C1CDA25"/>
    <w:rsid w:val="7C298F2B"/>
    <w:rsid w:val="7C2B074C"/>
    <w:rsid w:val="7C564000"/>
    <w:rsid w:val="7C584E85"/>
    <w:rsid w:val="7C596A2A"/>
    <w:rsid w:val="7C6BF565"/>
    <w:rsid w:val="7C6CAA3F"/>
    <w:rsid w:val="7C7E7B12"/>
    <w:rsid w:val="7C849CEE"/>
    <w:rsid w:val="7C879EF2"/>
    <w:rsid w:val="7C97F22E"/>
    <w:rsid w:val="7C98FFBC"/>
    <w:rsid w:val="7CAC0AC6"/>
    <w:rsid w:val="7CC76505"/>
    <w:rsid w:val="7CCCD416"/>
    <w:rsid w:val="7CCD2EED"/>
    <w:rsid w:val="7CD4E288"/>
    <w:rsid w:val="7CEF09A5"/>
    <w:rsid w:val="7D0BB350"/>
    <w:rsid w:val="7D11E799"/>
    <w:rsid w:val="7D149B33"/>
    <w:rsid w:val="7D29A68E"/>
    <w:rsid w:val="7D314862"/>
    <w:rsid w:val="7D4175DA"/>
    <w:rsid w:val="7D4684BB"/>
    <w:rsid w:val="7D6C08B3"/>
    <w:rsid w:val="7D743D6E"/>
    <w:rsid w:val="7D7CF60C"/>
    <w:rsid w:val="7D81B08A"/>
    <w:rsid w:val="7D895401"/>
    <w:rsid w:val="7DA68509"/>
    <w:rsid w:val="7DEA2422"/>
    <w:rsid w:val="7DEFDAC3"/>
    <w:rsid w:val="7E074A3B"/>
    <w:rsid w:val="7E11AEA4"/>
    <w:rsid w:val="7E12B667"/>
    <w:rsid w:val="7E3325D5"/>
    <w:rsid w:val="7E35E641"/>
    <w:rsid w:val="7E4AD861"/>
    <w:rsid w:val="7E51C7AD"/>
    <w:rsid w:val="7E588548"/>
    <w:rsid w:val="7E5EF8E0"/>
    <w:rsid w:val="7E704D5A"/>
    <w:rsid w:val="7E748936"/>
    <w:rsid w:val="7E753809"/>
    <w:rsid w:val="7E792780"/>
    <w:rsid w:val="7EBE9A38"/>
    <w:rsid w:val="7EBF1817"/>
    <w:rsid w:val="7EC147CF"/>
    <w:rsid w:val="7ECEC04B"/>
    <w:rsid w:val="7ED04EAB"/>
    <w:rsid w:val="7EDD79A2"/>
    <w:rsid w:val="7EE50DFB"/>
    <w:rsid w:val="7EE6E0D2"/>
    <w:rsid w:val="7EF55424"/>
    <w:rsid w:val="7F03C504"/>
    <w:rsid w:val="7F095F4B"/>
    <w:rsid w:val="7F3A731E"/>
    <w:rsid w:val="7F430232"/>
    <w:rsid w:val="7F4BC60A"/>
    <w:rsid w:val="7F4C7353"/>
    <w:rsid w:val="7F7F75F4"/>
    <w:rsid w:val="7F8BAB24"/>
    <w:rsid w:val="7FAD70D5"/>
    <w:rsid w:val="7FBBCF8B"/>
    <w:rsid w:val="7FC8D8FB"/>
    <w:rsid w:val="7FE08907"/>
    <w:rsid w:val="7FF79E4C"/>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type="gradient" color="#9cbee0" color2="#bbd5f0">
        <o:fill v:ext="view" type="gradientUnscaled"/>
      </v:fill>
      <v:stroke weight="1.25pt" color="#739cc3" miterlimit="2"/>
    </o:shapedefaults>
    <o:shapelayout v:ext="edit">
      <o:idmap v:ext="edit" data="1"/>
    </o:shapelayout>
  </w:shapeDefaults>
  <w:decimalSymbol w:val="."/>
  <w:listSeparator w:val=","/>
  <w14:docId w14:val="7D7B1BEF"/>
  <w15:docId w15:val="{D4FB5B15-EE5A-4621-88FA-8B486A8DB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hAnsi="Times New Roman" w:eastAsia="Times New Roman" w:cs="Times New Roman"/>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Pr>
      <w:sz w:val="24"/>
      <w:szCs w:val="24"/>
      <w:lang w:val="pt-BR"/>
    </w:rPr>
  </w:style>
  <w:style w:type="paragraph" w:styleId="Heading1">
    <w:name w:val="heading 1"/>
    <w:basedOn w:val="Normal"/>
    <w:next w:val="Normal"/>
    <w:pPr>
      <w:keepNext/>
      <w:numPr>
        <w:numId w:val="18"/>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pPr>
      <w:keepNext/>
      <w:numPr>
        <w:ilvl w:val="1"/>
        <w:numId w:val="18"/>
      </w:numPr>
      <w:spacing w:before="240" w:after="60"/>
      <w:outlineLvl w:val="1"/>
    </w:pPr>
    <w:rPr>
      <w:rFonts w:ascii="Arial" w:hAnsi="Arial" w:cs="Arial"/>
      <w:b/>
      <w:bCs/>
      <w:i/>
      <w:iCs/>
      <w:sz w:val="28"/>
      <w:szCs w:val="28"/>
    </w:rPr>
  </w:style>
  <w:style w:type="paragraph" w:styleId="Heading3">
    <w:name w:val="heading 3"/>
    <w:basedOn w:val="Normal"/>
    <w:next w:val="Normal"/>
    <w:link w:val="Heading3Char"/>
    <w:pPr>
      <w:keepNext/>
      <w:numPr>
        <w:ilvl w:val="2"/>
        <w:numId w:val="18"/>
      </w:numPr>
      <w:spacing w:before="240" w:after="60"/>
      <w:outlineLvl w:val="2"/>
    </w:pPr>
    <w:rPr>
      <w:rFonts w:ascii="Arial" w:hAnsi="Arial" w:cs="Arial"/>
      <w:b/>
      <w:bCs/>
      <w:sz w:val="26"/>
      <w:szCs w:val="26"/>
    </w:rPr>
  </w:style>
  <w:style w:type="paragraph" w:styleId="Heading4">
    <w:name w:val="heading 4"/>
    <w:aliases w:val="Título 22"/>
    <w:basedOn w:val="NoSpacing"/>
    <w:next w:val="Heading2"/>
    <w:link w:val="Heading4Char"/>
    <w:uiPriority w:val="9"/>
    <w:unhideWhenUsed/>
    <w:rsid w:val="00747E75"/>
    <w:pPr>
      <w:numPr>
        <w:numId w:val="0"/>
      </w:numPr>
      <w:ind w:left="576" w:hanging="576"/>
      <w:outlineLvl w:val="3"/>
    </w:pPr>
  </w:style>
  <w:style w:type="paragraph" w:styleId="Heading5">
    <w:name w:val="heading 5"/>
    <w:basedOn w:val="Estilo2"/>
    <w:next w:val="Normal"/>
    <w:link w:val="Heading5Char"/>
    <w:uiPriority w:val="9"/>
    <w:unhideWhenUsed/>
    <w:qFormat/>
    <w:rsid w:val="006A72A0"/>
    <w:pPr>
      <w:numPr>
        <w:ilvl w:val="3"/>
      </w:numPr>
      <w:outlineLvl w:val="4"/>
    </w:pPr>
    <w:rPr>
      <w:rFonts w:eastAsia="Arial"/>
      <w:i/>
      <w:iCs/>
    </w:rPr>
  </w:style>
  <w:style w:type="paragraph" w:styleId="Heading6">
    <w:name w:val="heading 6"/>
    <w:basedOn w:val="Normal"/>
    <w:next w:val="Normal"/>
    <w:link w:val="Heading6Char"/>
    <w:uiPriority w:val="9"/>
    <w:semiHidden/>
    <w:unhideWhenUsed/>
    <w:qFormat/>
    <w:rsid w:val="00204E0A"/>
    <w:pPr>
      <w:keepNext/>
      <w:keepLines/>
      <w:numPr>
        <w:ilvl w:val="5"/>
        <w:numId w:val="18"/>
      </w:numPr>
      <w:spacing w:before="40" w:after="0"/>
      <w:outlineLvl w:val="5"/>
    </w:pPr>
    <w:rPr>
      <w:rFonts w:asciiTheme="majorHAnsi" w:hAnsiTheme="majorHAnsi"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204E0A"/>
    <w:pPr>
      <w:keepNext/>
      <w:keepLines/>
      <w:numPr>
        <w:ilvl w:val="6"/>
        <w:numId w:val="18"/>
      </w:numPr>
      <w:spacing w:before="40" w:after="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204E0A"/>
    <w:pPr>
      <w:keepNext/>
      <w:keepLines/>
      <w:numPr>
        <w:ilvl w:val="7"/>
        <w:numId w:val="18"/>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4E0A"/>
    <w:pPr>
      <w:keepNext/>
      <w:keepLines/>
      <w:numPr>
        <w:ilvl w:val="8"/>
        <w:numId w:val="18"/>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Caption">
    <w:name w:val="caption"/>
    <w:basedOn w:val="Normal"/>
    <w:next w:val="Normal"/>
    <w:pPr>
      <w:spacing w:before="120" w:after="120"/>
    </w:pPr>
    <w:rPr>
      <w:b/>
      <w:bCs/>
      <w:sz w:val="20"/>
      <w:szCs w:val="20"/>
    </w:rPr>
  </w:style>
  <w:style w:type="paragraph" w:styleId="CommentText">
    <w:name w:val="annotation text"/>
    <w:basedOn w:val="Normal"/>
    <w:link w:val="CommentTextChar"/>
  </w:style>
  <w:style w:type="paragraph" w:styleId="Footer">
    <w:name w:val="footer"/>
    <w:basedOn w:val="Normal"/>
    <w:link w:val="FooterChar"/>
    <w:pPr>
      <w:tabs>
        <w:tab w:val="center" w:pos="4252"/>
        <w:tab w:val="right" w:pos="8504"/>
      </w:tabs>
    </w:pPr>
  </w:style>
  <w:style w:type="paragraph" w:styleId="Header">
    <w:name w:val="header"/>
    <w:basedOn w:val="Normal"/>
    <w:link w:val="HeaderChar"/>
    <w:uiPriority w:val="99"/>
    <w:pPr>
      <w:tabs>
        <w:tab w:val="center" w:pos="4252"/>
        <w:tab w:val="right" w:pos="8504"/>
      </w:tabs>
    </w:pPr>
  </w:style>
  <w:style w:type="paragraph" w:styleId="Subtitle">
    <w:name w:val="Subtitle"/>
    <w:basedOn w:val="Normal"/>
    <w:pPr>
      <w:spacing w:after="60"/>
      <w:jc w:val="center"/>
      <w:outlineLvl w:val="1"/>
    </w:pPr>
    <w:rPr>
      <w:rFonts w:ascii="Arial" w:hAnsi="Arial" w:cs="Arial"/>
    </w:rPr>
  </w:style>
  <w:style w:type="paragraph" w:styleId="Title">
    <w:name w:val="Title"/>
    <w:basedOn w:val="Normal"/>
    <w:link w:val="TitleChar"/>
    <w:pPr>
      <w:spacing w:before="240" w:after="60"/>
      <w:jc w:val="center"/>
      <w:outlineLvl w:val="0"/>
    </w:pPr>
    <w:rPr>
      <w:rFonts w:ascii="Arial" w:hAnsi="Arial" w:cs="Arial"/>
      <w:b/>
      <w:bCs/>
      <w:kern w:val="28"/>
      <w:sz w:val="32"/>
      <w:szCs w:val="32"/>
    </w:rPr>
  </w:style>
  <w:style w:type="paragraph" w:styleId="TOC1">
    <w:name w:val="toc 1"/>
    <w:basedOn w:val="Normal"/>
    <w:next w:val="Normal"/>
    <w:uiPriority w:val="39"/>
    <w:pPr>
      <w:spacing w:before="120" w:after="120"/>
    </w:pPr>
    <w:rPr>
      <w:b/>
      <w:bCs/>
      <w:caps/>
      <w:sz w:val="20"/>
      <w:szCs w:val="20"/>
    </w:rPr>
  </w:style>
  <w:style w:type="paragraph" w:styleId="TOC2">
    <w:name w:val="toc 2"/>
    <w:basedOn w:val="Normal"/>
    <w:next w:val="Normal"/>
    <w:uiPriority w:val="39"/>
    <w:pPr>
      <w:ind w:left="240"/>
    </w:pPr>
    <w:rPr>
      <w:smallCaps/>
      <w:sz w:val="20"/>
      <w:szCs w:val="20"/>
    </w:rPr>
  </w:style>
  <w:style w:type="paragraph" w:styleId="TOC3">
    <w:name w:val="toc 3"/>
    <w:basedOn w:val="Normal"/>
    <w:next w:val="Normal"/>
    <w:uiPriority w:val="39"/>
    <w:pPr>
      <w:ind w:left="480"/>
    </w:pPr>
    <w:rPr>
      <w:i/>
      <w:iCs/>
      <w:sz w:val="20"/>
      <w:szCs w:val="20"/>
    </w:rPr>
  </w:style>
  <w:style w:type="paragraph" w:styleId="TOC4">
    <w:name w:val="toc 4"/>
    <w:basedOn w:val="Normal"/>
    <w:next w:val="Normal"/>
    <w:pPr>
      <w:ind w:left="720"/>
    </w:pPr>
    <w:rPr>
      <w:sz w:val="18"/>
      <w:szCs w:val="18"/>
    </w:rPr>
  </w:style>
  <w:style w:type="paragraph" w:styleId="TOC5">
    <w:name w:val="toc 5"/>
    <w:basedOn w:val="Normal"/>
    <w:next w:val="Normal"/>
    <w:pPr>
      <w:ind w:left="960"/>
    </w:pPr>
    <w:rPr>
      <w:sz w:val="18"/>
      <w:szCs w:val="18"/>
    </w:rPr>
  </w:style>
  <w:style w:type="paragraph" w:styleId="TOC6">
    <w:name w:val="toc 6"/>
    <w:basedOn w:val="Normal"/>
    <w:next w:val="Normal"/>
    <w:pPr>
      <w:ind w:left="1200"/>
    </w:pPr>
    <w:rPr>
      <w:sz w:val="18"/>
      <w:szCs w:val="18"/>
    </w:rPr>
  </w:style>
  <w:style w:type="paragraph" w:styleId="TOC7">
    <w:name w:val="toc 7"/>
    <w:basedOn w:val="Normal"/>
    <w:next w:val="Normal"/>
    <w:pPr>
      <w:ind w:left="1440"/>
    </w:pPr>
    <w:rPr>
      <w:sz w:val="18"/>
      <w:szCs w:val="18"/>
    </w:rPr>
  </w:style>
  <w:style w:type="paragraph" w:styleId="TOC8">
    <w:name w:val="toc 8"/>
    <w:basedOn w:val="Normal"/>
    <w:next w:val="Normal"/>
    <w:pPr>
      <w:ind w:left="1680"/>
    </w:pPr>
    <w:rPr>
      <w:sz w:val="18"/>
      <w:szCs w:val="18"/>
    </w:rPr>
  </w:style>
  <w:style w:type="paragraph" w:styleId="TOC9">
    <w:name w:val="toc 9"/>
    <w:basedOn w:val="Normal"/>
    <w:next w:val="Normal"/>
    <w:pPr>
      <w:ind w:left="1920"/>
    </w:pPr>
    <w:rPr>
      <w:sz w:val="18"/>
      <w:szCs w:val="18"/>
    </w:rPr>
  </w:style>
  <w:style w:type="character" w:styleId="Emphasis">
    <w:name w:val="Emphasis"/>
    <w:rPr>
      <w:i/>
      <w:iCs/>
    </w:rPr>
  </w:style>
  <w:style w:type="character" w:styleId="Hyperlink">
    <w:name w:val="Hyperlink"/>
    <w:uiPriority w:val="99"/>
    <w:rPr>
      <w:color w:val="0000FF"/>
      <w:u w:val="single"/>
    </w:rPr>
  </w:style>
  <w:style w:type="character" w:styleId="Strong">
    <w:name w:val="Strong"/>
    <w:rPr>
      <w:b/>
      <w:bCs/>
    </w:rPr>
  </w:style>
  <w:style w:type="paragraph" w:styleId="ndicedeilustraes1" w:customStyle="1">
    <w:name w:val="Índice de ilustrações1"/>
    <w:basedOn w:val="Normal"/>
    <w:next w:val="Normal"/>
    <w:link w:val="ndicedeilustraesChar"/>
    <w:pPr>
      <w:ind w:left="480" w:hanging="480"/>
    </w:pPr>
    <w:rPr>
      <w:smallCaps/>
    </w:rPr>
  </w:style>
  <w:style w:type="paragraph" w:styleId="TITULO12" w:customStyle="1">
    <w:name w:val="TITULO 12"/>
    <w:basedOn w:val="Title"/>
    <w:link w:val="TITULO12CharChar"/>
    <w:pPr>
      <w:spacing w:before="0" w:after="0" w:line="360" w:lineRule="auto"/>
      <w:jc w:val="left"/>
    </w:pPr>
    <w:rPr>
      <w:caps/>
      <w:sz w:val="24"/>
      <w:szCs w:val="24"/>
    </w:rPr>
  </w:style>
  <w:style w:type="paragraph" w:styleId="NormalWebCharChar" w:customStyle="1">
    <w:name w:val="Normal (Web) Char Char"/>
    <w:basedOn w:val="Normal"/>
    <w:pPr>
      <w:spacing w:before="100" w:beforeAutospacing="1" w:after="100" w:afterAutospacing="1"/>
    </w:pPr>
  </w:style>
  <w:style w:type="paragraph" w:styleId="SUBTITULO" w:customStyle="1">
    <w:name w:val="SUBTITULO"/>
    <w:basedOn w:val="Subtitle"/>
    <w:pPr>
      <w:spacing w:before="120" w:after="0"/>
      <w:jc w:val="left"/>
    </w:pPr>
    <w:rPr>
      <w:b/>
    </w:rPr>
  </w:style>
  <w:style w:type="paragraph" w:styleId="FIGURA03" w:customStyle="1">
    <w:name w:val="FIGURA03"/>
    <w:basedOn w:val="ndicedeilustraes1"/>
    <w:link w:val="FIGURA03CharChar"/>
    <w:pPr>
      <w:ind w:left="0" w:firstLine="708"/>
      <w:jc w:val="both"/>
    </w:pPr>
    <w:rPr>
      <w:rFonts w:ascii="Arial" w:hAnsi="Arial" w:cs="Arial"/>
      <w:b/>
      <w:sz w:val="22"/>
    </w:rPr>
  </w:style>
  <w:style w:type="paragraph" w:styleId="tabela" w:customStyle="1">
    <w:name w:val="tabela"/>
    <w:basedOn w:val="Normal"/>
    <w:link w:val="tabelaCharChar"/>
    <w:pPr>
      <w:tabs>
        <w:tab w:val="left" w:pos="8100"/>
        <w:tab w:val="left" w:pos="8280"/>
      </w:tabs>
      <w:ind w:right="45"/>
      <w:jc w:val="both"/>
    </w:pPr>
    <w:rPr>
      <w:rFonts w:ascii="Arial" w:hAnsi="Arial"/>
    </w:rPr>
  </w:style>
  <w:style w:type="paragraph" w:styleId="EstiloArialesquerda063cm" w:customStyle="1">
    <w:name w:val="Estilo Arial À esquerda:  063 cm"/>
    <w:basedOn w:val="Normal"/>
    <w:pPr>
      <w:ind w:left="360"/>
    </w:pPr>
    <w:rPr>
      <w:rFonts w:ascii="Arial" w:hAnsi="Arial"/>
      <w:szCs w:val="20"/>
    </w:rPr>
  </w:style>
  <w:style w:type="paragraph" w:styleId="Reviso1" w:customStyle="1">
    <w:name w:val="Revisão1"/>
    <w:rPr>
      <w:sz w:val="24"/>
      <w:szCs w:val="24"/>
    </w:rPr>
  </w:style>
  <w:style w:type="paragraph" w:styleId="Assuntodocomentrio1" w:customStyle="1">
    <w:name w:val="Assunto do comentário1"/>
    <w:basedOn w:val="CommentText"/>
    <w:next w:val="CommentText"/>
    <w:link w:val="AssuntodocomentrioChar"/>
    <w:rPr>
      <w:b/>
      <w:bCs/>
    </w:rPr>
  </w:style>
  <w:style w:type="paragraph" w:styleId="PargrafodaLista1" w:customStyle="1">
    <w:name w:val="Parágrafo da Lista1"/>
    <w:basedOn w:val="Normal"/>
    <w:pPr>
      <w:ind w:left="720"/>
      <w:contextualSpacing/>
    </w:pPr>
  </w:style>
  <w:style w:type="character" w:styleId="TitleChar" w:customStyle="1">
    <w:name w:val="Title Char"/>
    <w:link w:val="Title"/>
    <w:semiHidden/>
    <w:rPr>
      <w:rFonts w:ascii="Arial" w:hAnsi="Arial" w:cs="Arial"/>
      <w:b/>
      <w:bCs/>
      <w:kern w:val="28"/>
      <w:sz w:val="32"/>
      <w:szCs w:val="32"/>
      <w:lang w:bidi="ar-SA"/>
    </w:rPr>
  </w:style>
  <w:style w:type="character" w:styleId="ndicedeilustraesChar" w:customStyle="1">
    <w:name w:val="Índice de ilustrações Char"/>
    <w:link w:val="ndicedeilustraes1"/>
    <w:semiHidden/>
    <w:rPr>
      <w:smallCaps/>
      <w:lang w:bidi="ar-SA"/>
    </w:rPr>
  </w:style>
  <w:style w:type="character" w:styleId="TITULO12CharChar" w:customStyle="1">
    <w:name w:val="TITULO 12 Char Char"/>
    <w:link w:val="TITULO12"/>
    <w:semiHidden/>
    <w:rPr>
      <w:rFonts w:ascii="Arial" w:hAnsi="Arial" w:cs="Arial"/>
      <w:b/>
      <w:bCs/>
      <w:caps/>
      <w:kern w:val="28"/>
      <w:sz w:val="24"/>
      <w:szCs w:val="24"/>
      <w:lang w:bidi="ar-SA"/>
    </w:rPr>
  </w:style>
  <w:style w:type="character" w:styleId="FIGURA03CharChar" w:customStyle="1">
    <w:name w:val="FIGURA03 Char Char"/>
    <w:link w:val="FIGURA03"/>
    <w:semiHidden/>
    <w:rPr>
      <w:rFonts w:ascii="Arial" w:hAnsi="Arial" w:cs="Arial"/>
      <w:b/>
      <w:smallCaps/>
      <w:sz w:val="22"/>
      <w:lang w:bidi="ar-SA"/>
    </w:rPr>
  </w:style>
  <w:style w:type="character" w:styleId="texto" w:customStyle="1">
    <w:name w:val="texto"/>
    <w:basedOn w:val="DefaultParagraphFont"/>
  </w:style>
  <w:style w:type="character" w:styleId="tabelaCharChar" w:customStyle="1">
    <w:name w:val="tabela Char Char"/>
    <w:link w:val="tabela"/>
    <w:semiHidden/>
    <w:rPr>
      <w:rFonts w:ascii="Arial" w:hAnsi="Arial"/>
      <w:sz w:val="24"/>
      <w:szCs w:val="24"/>
      <w:lang w:bidi="ar-SA"/>
    </w:rPr>
  </w:style>
  <w:style w:type="character" w:styleId="Nmerodepgina1" w:customStyle="1">
    <w:name w:val="Número de página1"/>
    <w:basedOn w:val="DefaultParagraphFont"/>
  </w:style>
  <w:style w:type="character" w:styleId="BalloonTextChar" w:customStyle="1">
    <w:name w:val="Balloon Text Char"/>
    <w:link w:val="BalloonText"/>
    <w:semiHidden/>
    <w:rPr>
      <w:rFonts w:ascii="Tahoma" w:hAnsi="Tahoma" w:cs="Tahoma"/>
      <w:sz w:val="16"/>
      <w:szCs w:val="16"/>
    </w:rPr>
  </w:style>
  <w:style w:type="character" w:styleId="Refdecomentrio1" w:customStyle="1">
    <w:name w:val="Ref. de comentário1"/>
    <w:rPr>
      <w:sz w:val="16"/>
      <w:szCs w:val="16"/>
    </w:rPr>
  </w:style>
  <w:style w:type="character" w:styleId="CommentTextChar" w:customStyle="1">
    <w:name w:val="Comment Text Char"/>
    <w:basedOn w:val="DefaultParagraphFont"/>
    <w:link w:val="CommentText"/>
    <w:semiHidden/>
  </w:style>
  <w:style w:type="character" w:styleId="AssuntodocomentrioChar" w:customStyle="1">
    <w:name w:val="Assunto do comentário Char"/>
    <w:link w:val="Assuntodocomentrio1"/>
    <w:semiHidden/>
    <w:rPr>
      <w:b/>
      <w:bCs/>
    </w:rPr>
  </w:style>
  <w:style w:type="character" w:styleId="HeaderChar" w:customStyle="1">
    <w:name w:val="Header Char"/>
    <w:link w:val="Header"/>
    <w:uiPriority w:val="99"/>
    <w:rPr>
      <w:sz w:val="24"/>
      <w:szCs w:val="24"/>
    </w:rPr>
  </w:style>
  <w:style w:type="character" w:styleId="FooterChar" w:customStyle="1">
    <w:name w:val="Footer Char"/>
    <w:link w:val="Footer"/>
    <w:semiHidden/>
    <w:rPr>
      <w:sz w:val="24"/>
      <w:szCs w:val="24"/>
    </w:rPr>
  </w:style>
  <w:style w:type="character" w:styleId="CommentReference">
    <w:name w:val="annotation reference"/>
    <w:basedOn w:val="DefaultParagraphFont"/>
    <w:uiPriority w:val="99"/>
    <w:semiHidden/>
    <w:unhideWhenUsed/>
    <w:rPr>
      <w:sz w:val="16"/>
      <w:szCs w:val="16"/>
    </w:rPr>
  </w:style>
  <w:style w:type="character" w:styleId="normaltextrun" w:customStyle="1">
    <w:name w:val="normaltextrun"/>
    <w:basedOn w:val="DefaultParagraphFont"/>
    <w:rsid w:val="005B5B27"/>
  </w:style>
  <w:style w:type="character" w:styleId="eop" w:customStyle="1">
    <w:name w:val="eop"/>
    <w:basedOn w:val="DefaultParagraphFont"/>
    <w:rsid w:val="005B5B27"/>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7E6577"/>
    <w:pPr>
      <w:ind w:left="720"/>
      <w:contextualSpacing/>
    </w:pPr>
  </w:style>
  <w:style w:type="paragraph" w:styleId="TOCHeading">
    <w:name w:val="TOC Heading"/>
    <w:basedOn w:val="Heading1"/>
    <w:next w:val="Normal"/>
    <w:uiPriority w:val="39"/>
    <w:unhideWhenUsed/>
    <w:qFormat/>
    <w:rsid w:val="00204E0A"/>
    <w:pPr>
      <w:keepLines/>
      <w:spacing w:after="0" w:line="259" w:lineRule="auto"/>
      <w:outlineLvl w:val="9"/>
    </w:pPr>
    <w:rPr>
      <w:rFonts w:asciiTheme="majorHAnsi" w:hAnsiTheme="majorHAnsi" w:eastAsiaTheme="majorEastAsia" w:cstheme="majorBidi"/>
      <w:b w:val="0"/>
      <w:bCs w:val="0"/>
      <w:color w:val="365F91" w:themeColor="accent1" w:themeShade="BF"/>
      <w:kern w:val="0"/>
      <w:lang w:eastAsia="pt-BR"/>
    </w:rPr>
  </w:style>
  <w:style w:type="character" w:styleId="Heading4Char" w:customStyle="1">
    <w:name w:val="Heading 4 Char"/>
    <w:aliases w:val="Título 22 Char"/>
    <w:basedOn w:val="DefaultParagraphFont"/>
    <w:link w:val="Heading4"/>
    <w:uiPriority w:val="9"/>
    <w:rsid w:val="00747E75"/>
    <w:rPr>
      <w:rFonts w:ascii="Arial" w:hAnsi="Arial" w:cs="Arial"/>
      <w:b/>
      <w:bCs/>
      <w:kern w:val="32"/>
      <w:sz w:val="24"/>
      <w:szCs w:val="24"/>
      <w:lang w:val="pt-BR"/>
    </w:rPr>
  </w:style>
  <w:style w:type="paragraph" w:styleId="NoSpacing">
    <w:name w:val="No Spacing"/>
    <w:basedOn w:val="Heading1"/>
    <w:uiPriority w:val="1"/>
    <w:qFormat/>
    <w:rsid w:val="004638B7"/>
    <w:pPr>
      <w:numPr>
        <w:numId w:val="20"/>
      </w:numPr>
    </w:pPr>
    <w:rPr>
      <w:sz w:val="24"/>
      <w:szCs w:val="24"/>
    </w:rPr>
  </w:style>
  <w:style w:type="character" w:styleId="Heading5Char" w:customStyle="1">
    <w:name w:val="Heading 5 Char"/>
    <w:basedOn w:val="DefaultParagraphFont"/>
    <w:link w:val="Heading5"/>
    <w:uiPriority w:val="9"/>
    <w:rsid w:val="006A72A0"/>
    <w:rPr>
      <w:rFonts w:ascii="Arial" w:hAnsi="Arial" w:eastAsia="Arial" w:cs="Arial"/>
      <w:bCs/>
      <w:i/>
      <w:iCs/>
      <w:sz w:val="24"/>
      <w:szCs w:val="26"/>
      <w:lang w:val="pt-BR"/>
    </w:rPr>
  </w:style>
  <w:style w:type="character" w:styleId="Heading6Char" w:customStyle="1">
    <w:name w:val="Heading 6 Char"/>
    <w:basedOn w:val="DefaultParagraphFont"/>
    <w:link w:val="Heading6"/>
    <w:uiPriority w:val="9"/>
    <w:semiHidden/>
    <w:rsid w:val="00204E0A"/>
    <w:rPr>
      <w:rFonts w:asciiTheme="majorHAnsi" w:hAnsiTheme="majorHAnsi" w:eastAsiaTheme="majorEastAsia" w:cstheme="majorBidi"/>
      <w:color w:val="243F60" w:themeColor="accent1" w:themeShade="7F"/>
      <w:sz w:val="24"/>
      <w:szCs w:val="24"/>
      <w:lang w:val="pt-BR"/>
    </w:rPr>
  </w:style>
  <w:style w:type="character" w:styleId="Heading7Char" w:customStyle="1">
    <w:name w:val="Heading 7 Char"/>
    <w:basedOn w:val="DefaultParagraphFont"/>
    <w:link w:val="Heading7"/>
    <w:uiPriority w:val="9"/>
    <w:semiHidden/>
    <w:rsid w:val="00204E0A"/>
    <w:rPr>
      <w:rFonts w:asciiTheme="majorHAnsi" w:hAnsiTheme="majorHAnsi" w:eastAsiaTheme="majorEastAsia" w:cstheme="majorBidi"/>
      <w:i/>
      <w:iCs/>
      <w:color w:val="243F60" w:themeColor="accent1" w:themeShade="7F"/>
      <w:sz w:val="24"/>
      <w:szCs w:val="24"/>
      <w:lang w:val="pt-BR"/>
    </w:rPr>
  </w:style>
  <w:style w:type="character" w:styleId="Heading8Char" w:customStyle="1">
    <w:name w:val="Heading 8 Char"/>
    <w:basedOn w:val="DefaultParagraphFont"/>
    <w:link w:val="Heading8"/>
    <w:uiPriority w:val="9"/>
    <w:semiHidden/>
    <w:rsid w:val="00204E0A"/>
    <w:rPr>
      <w:rFonts w:asciiTheme="majorHAnsi" w:hAnsiTheme="majorHAnsi" w:eastAsiaTheme="majorEastAsia" w:cstheme="majorBidi"/>
      <w:color w:val="272727" w:themeColor="text1" w:themeTint="D8"/>
      <w:sz w:val="21"/>
      <w:szCs w:val="21"/>
      <w:lang w:val="pt-BR"/>
    </w:rPr>
  </w:style>
  <w:style w:type="character" w:styleId="Heading9Char" w:customStyle="1">
    <w:name w:val="Heading 9 Char"/>
    <w:basedOn w:val="DefaultParagraphFont"/>
    <w:link w:val="Heading9"/>
    <w:uiPriority w:val="9"/>
    <w:semiHidden/>
    <w:rsid w:val="00204E0A"/>
    <w:rPr>
      <w:rFonts w:asciiTheme="majorHAnsi" w:hAnsiTheme="majorHAnsi" w:eastAsiaTheme="majorEastAsia" w:cstheme="majorBidi"/>
      <w:i/>
      <w:iCs/>
      <w:color w:val="272727" w:themeColor="text1" w:themeTint="D8"/>
      <w:sz w:val="21"/>
      <w:szCs w:val="21"/>
      <w:lang w:val="pt-BR"/>
    </w:rPr>
  </w:style>
  <w:style w:type="character" w:styleId="BookTitle">
    <w:name w:val="Book Title"/>
    <w:basedOn w:val="DefaultParagraphFont"/>
    <w:uiPriority w:val="33"/>
    <w:qFormat/>
    <w:rsid w:val="004A3DD9"/>
    <w:rPr>
      <w:b/>
      <w:bCs/>
      <w:i/>
      <w:iCs/>
      <w:spacing w:val="5"/>
    </w:rPr>
  </w:style>
  <w:style w:type="paragraph" w:styleId="Estilo1" w:customStyle="1">
    <w:name w:val="Estilo1"/>
    <w:basedOn w:val="Heading2"/>
    <w:next w:val="Heading2"/>
    <w:link w:val="Estilo1Char"/>
    <w:qFormat/>
    <w:rsid w:val="00747E75"/>
    <w:pPr>
      <w:numPr>
        <w:numId w:val="20"/>
      </w:numPr>
    </w:pPr>
    <w:rPr>
      <w:i w:val="0"/>
      <w:sz w:val="24"/>
    </w:rPr>
  </w:style>
  <w:style w:type="paragraph" w:styleId="Estilo2" w:customStyle="1">
    <w:name w:val="Estilo2"/>
    <w:basedOn w:val="Heading3"/>
    <w:next w:val="TOC3"/>
    <w:link w:val="Estilo2Char"/>
    <w:qFormat/>
    <w:rsid w:val="00747E75"/>
    <w:pPr>
      <w:numPr>
        <w:numId w:val="20"/>
      </w:numPr>
    </w:pPr>
    <w:rPr>
      <w:b w:val="0"/>
      <w:sz w:val="24"/>
    </w:rPr>
  </w:style>
  <w:style w:type="character" w:styleId="Heading2Char" w:customStyle="1">
    <w:name w:val="Heading 2 Char"/>
    <w:basedOn w:val="DefaultParagraphFont"/>
    <w:link w:val="Heading2"/>
    <w:rsid w:val="00747E75"/>
    <w:rPr>
      <w:rFonts w:ascii="Arial" w:hAnsi="Arial" w:cs="Arial"/>
      <w:b/>
      <w:bCs/>
      <w:i/>
      <w:iCs/>
      <w:sz w:val="28"/>
      <w:szCs w:val="28"/>
      <w:lang w:val="pt-BR"/>
    </w:rPr>
  </w:style>
  <w:style w:type="character" w:styleId="Estilo1Char" w:customStyle="1">
    <w:name w:val="Estilo1 Char"/>
    <w:basedOn w:val="Heading2Char"/>
    <w:link w:val="Estilo1"/>
    <w:rsid w:val="00747E75"/>
    <w:rPr>
      <w:rFonts w:ascii="Arial" w:hAnsi="Arial" w:cs="Arial"/>
      <w:b/>
      <w:bCs/>
      <w:i w:val="0"/>
      <w:iCs/>
      <w:sz w:val="24"/>
      <w:szCs w:val="28"/>
      <w:lang w:val="pt-BR"/>
    </w:rPr>
  </w:style>
  <w:style w:type="character" w:styleId="Heading3Char" w:customStyle="1">
    <w:name w:val="Heading 3 Char"/>
    <w:basedOn w:val="DefaultParagraphFont"/>
    <w:link w:val="Heading3"/>
    <w:rsid w:val="00747E75"/>
    <w:rPr>
      <w:rFonts w:ascii="Arial" w:hAnsi="Arial" w:cs="Arial"/>
      <w:b/>
      <w:bCs/>
      <w:sz w:val="26"/>
      <w:szCs w:val="26"/>
      <w:lang w:val="pt-BR"/>
    </w:rPr>
  </w:style>
  <w:style w:type="character" w:styleId="Estilo2Char" w:customStyle="1">
    <w:name w:val="Estilo2 Char"/>
    <w:basedOn w:val="Heading3Char"/>
    <w:link w:val="Estilo2"/>
    <w:rsid w:val="00747E75"/>
    <w:rPr>
      <w:rFonts w:ascii="Arial" w:hAnsi="Arial" w:cs="Arial"/>
      <w:b w:val="0"/>
      <w:bCs/>
      <w:sz w:val="24"/>
      <w:szCs w:val="26"/>
      <w:lang w:val="pt-BR"/>
    </w:rPr>
  </w:style>
  <w:style w:type="paragraph" w:styleId="TableofFigures">
    <w:name w:val="table of figures"/>
    <w:basedOn w:val="Normal"/>
    <w:next w:val="Normal"/>
    <w:uiPriority w:val="99"/>
    <w:unhideWhenUsed/>
    <w:rsid w:val="00433B5A"/>
    <w:pPr>
      <w:spacing w:after="0"/>
    </w:pPr>
  </w:style>
  <w:style w:type="character" w:styleId="SubtleReference">
    <w:name w:val="Subtle Reference"/>
    <w:basedOn w:val="DefaultParagraphFont"/>
    <w:uiPriority w:val="31"/>
    <w:qFormat/>
    <w:rsid w:val="00B04B20"/>
    <w:rPr>
      <w:smallCaps/>
      <w:color w:val="5A5A5A" w:themeColor="text1" w:themeTint="A5"/>
    </w:rPr>
  </w:style>
  <w:style w:type="character" w:styleId="UnresolvedMention">
    <w:name w:val="Unresolved Mention"/>
    <w:basedOn w:val="DefaultParagraphFont"/>
    <w:uiPriority w:val="99"/>
    <w:semiHidden/>
    <w:unhideWhenUsed/>
    <w:rsid w:val="00681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961478">
      <w:bodyDiv w:val="1"/>
      <w:marLeft w:val="0"/>
      <w:marRight w:val="0"/>
      <w:marTop w:val="0"/>
      <w:marBottom w:val="0"/>
      <w:divBdr>
        <w:top w:val="none" w:sz="0" w:space="0" w:color="auto"/>
        <w:left w:val="none" w:sz="0" w:space="0" w:color="auto"/>
        <w:bottom w:val="none" w:sz="0" w:space="0" w:color="auto"/>
        <w:right w:val="none" w:sz="0" w:space="0" w:color="auto"/>
      </w:divBdr>
    </w:div>
    <w:div w:id="1755973374">
      <w:bodyDiv w:val="1"/>
      <w:marLeft w:val="0"/>
      <w:marRight w:val="0"/>
      <w:marTop w:val="0"/>
      <w:marBottom w:val="0"/>
      <w:divBdr>
        <w:top w:val="none" w:sz="0" w:space="0" w:color="auto"/>
        <w:left w:val="none" w:sz="0" w:space="0" w:color="auto"/>
        <w:bottom w:val="none" w:sz="0" w:space="0" w:color="auto"/>
        <w:right w:val="none" w:sz="0" w:space="0" w:color="auto"/>
      </w:divBdr>
      <w:divsChild>
        <w:div w:id="918633055">
          <w:marLeft w:val="0"/>
          <w:marRight w:val="0"/>
          <w:marTop w:val="0"/>
          <w:marBottom w:val="0"/>
          <w:divBdr>
            <w:top w:val="none" w:sz="0" w:space="0" w:color="auto"/>
            <w:left w:val="none" w:sz="0" w:space="0" w:color="auto"/>
            <w:bottom w:val="none" w:sz="0" w:space="0" w:color="auto"/>
            <w:right w:val="none" w:sz="0" w:space="0" w:color="auto"/>
          </w:divBdr>
        </w:div>
      </w:divsChild>
    </w:div>
    <w:div w:id="1831285149">
      <w:bodyDiv w:val="1"/>
      <w:marLeft w:val="0"/>
      <w:marRight w:val="0"/>
      <w:marTop w:val="0"/>
      <w:marBottom w:val="0"/>
      <w:divBdr>
        <w:top w:val="none" w:sz="0" w:space="0" w:color="auto"/>
        <w:left w:val="none" w:sz="0" w:space="0" w:color="auto"/>
        <w:bottom w:val="none" w:sz="0" w:space="0" w:color="auto"/>
        <w:right w:val="none" w:sz="0" w:space="0" w:color="auto"/>
      </w:divBdr>
      <w:divsChild>
        <w:div w:id="919754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hyperlink" Target="https://thispersondoesnotexist.com/" TargetMode="External" Id="rId63" /><Relationship Type="http://schemas.openxmlformats.org/officeDocument/2006/relationships/image" Target="media/image68.png" Id="rId89" /><Relationship Type="http://schemas.openxmlformats.org/officeDocument/2006/relationships/header" Target="header1.xml" Id="rId16" /><Relationship Type="http://schemas.openxmlformats.org/officeDocument/2006/relationships/endnotes" Target="endnotes.xml" Id="rId11" /><Relationship Type="http://schemas.openxmlformats.org/officeDocument/2006/relationships/image" Target="media/image33.png" Id="rId53" /><Relationship Type="http://schemas.openxmlformats.org/officeDocument/2006/relationships/image" Target="media/image38.png" Id="rId58" /><Relationship Type="http://schemas.openxmlformats.org/officeDocument/2006/relationships/customXml" Target="../customXml/item5.xml" Id="rId5" /><Relationship Type="http://schemas.openxmlformats.org/officeDocument/2006/relationships/image" Target="media/image69.png" Id="rId90" /><Relationship Type="http://schemas.openxmlformats.org/officeDocument/2006/relationships/image" Target="media/image23.png" Id="rId43" /><Relationship Type="http://schemas.openxmlformats.org/officeDocument/2006/relationships/image" Target="media/image28.png" Id="rId48" /><Relationship Type="http://schemas.openxmlformats.org/officeDocument/2006/relationships/image" Target="media/image48.png" Id="rId69" /><Relationship Type="http://schemas.openxmlformats.org/officeDocument/2006/relationships/hyperlink" Target="file:///C:\Users\Vin&#237;cius\Downloads\Relat&#243;rio%20de%20Pesquisa%20.docx" TargetMode="External" Id="rId12" /><Relationship Type="http://schemas.openxmlformats.org/officeDocument/2006/relationships/header" Target="header2.xml" Id="rId17" /><Relationship Type="http://schemas.openxmlformats.org/officeDocument/2006/relationships/image" Target="media/image39.png" Id="rId59" /><Relationship Type="http://schemas.openxmlformats.org/officeDocument/2006/relationships/footer" Target="footer2.xml" Id="rId20" /><Relationship Type="http://schemas.openxmlformats.org/officeDocument/2006/relationships/image" Target="media/image21.png" Id="rId41" /><Relationship Type="http://schemas.openxmlformats.org/officeDocument/2006/relationships/image" Target="media/image42.png" Id="rId62" /><Relationship Type="http://schemas.openxmlformats.org/officeDocument/2006/relationships/image" Target="media/image67.jpeg" Id="rId88" /><Relationship Type="http://schemas.openxmlformats.org/officeDocument/2006/relationships/image" Target="media/image70.png" Id="rId91" /><Relationship Type="http://schemas.openxmlformats.org/officeDocument/2006/relationships/hyperlink" Target="http://repositorio.roca.utfpr.edu.br/jspui/bitstream/1/11953/1/SH_COCIC_2019_01_06.pdf" TargetMode="External"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file:///C:\Users\Vin&#237;cius\Downloads\Relat&#243;rio%20de%20Pesquisa%20.docx" TargetMode="External" Id="rId15" /><Relationship Type="http://schemas.openxmlformats.org/officeDocument/2006/relationships/image" Target="media/image29.png" Id="rId49" /><Relationship Type="http://schemas.openxmlformats.org/officeDocument/2006/relationships/image" Target="media/image37.png" Id="rId57" /><Relationship Type="http://schemas.openxmlformats.org/officeDocument/2006/relationships/footnotes" Target="footnotes.xml" Id="rId10"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40.png" Id="rId60" /><Relationship Type="http://schemas.openxmlformats.org/officeDocument/2006/relationships/image" Target="media/image57.png" Id="rId78" /><Relationship Type="http://schemas.openxmlformats.org/officeDocument/2006/relationships/image" Target="media/image65.jpg" Id="rId86" /><Relationship Type="http://schemas.openxmlformats.org/officeDocument/2006/relationships/image" Target="media/image73.png" Id="rId94" /><Relationship Type="http://schemas.openxmlformats.org/officeDocument/2006/relationships/header" Target="header4.xml" Id="rId99" /><Relationship Type="http://schemas.openxmlformats.org/officeDocument/2006/relationships/theme" Target="theme/theme1.xml" Id="rId10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file:///C:\Users\Vin&#237;cius\Downloads\Relat&#243;rio%20de%20Pesquisa%20.docx" TargetMode="External" Id="rId13" /><Relationship Type="http://schemas.openxmlformats.org/officeDocument/2006/relationships/footer" Target="footer1.xml" Id="rId18" /><Relationship Type="http://schemas.openxmlformats.org/officeDocument/2006/relationships/image" Target="media/image30.png" Id="rId50" /><Relationship Type="http://schemas.openxmlformats.org/officeDocument/2006/relationships/image" Target="media/image35.png" Id="rId55" /><Relationship Type="http://schemas.openxmlformats.org/officeDocument/2006/relationships/hyperlink" Target="https://www.udemy.com/user/jones-granatyr/" TargetMode="External" Id="rId97" /><Relationship Type="http://schemas.openxmlformats.org/officeDocument/2006/relationships/styles" Target="styles.xml" Id="rId7" /><Relationship Type="http://schemas.openxmlformats.org/officeDocument/2006/relationships/image" Target="media/image71.png" Id="rId92" /><Relationship Type="http://schemas.openxmlformats.org/officeDocument/2006/relationships/customXml" Target="../customXml/item2.xml" Id="rId2" /><Relationship Type="http://schemas.openxmlformats.org/officeDocument/2006/relationships/image" Target="media/image25.png" Id="rId45" /><Relationship Type="http://schemas.openxmlformats.org/officeDocument/2006/relationships/image" Target="media/image66.jpg" Id="rId87" /><Relationship Type="http://schemas.openxmlformats.org/officeDocument/2006/relationships/image" Target="media/image41.png" Id="rId61" /><Relationship Type="http://schemas.openxmlformats.org/officeDocument/2006/relationships/header" Target="header3.xml" Id="rId19" /><Relationship Type="http://schemas.openxmlformats.org/officeDocument/2006/relationships/hyperlink" Target="file:///C:\Users\Vin&#237;cius\Downloads\Relat&#243;rio%20de%20Pesquisa%20.docx" TargetMode="External" Id="rId14" /><Relationship Type="http://schemas.openxmlformats.org/officeDocument/2006/relationships/image" Target="media/image36.png" Id="rId56" /><Relationship Type="http://schemas.openxmlformats.org/officeDocument/2006/relationships/fontTable" Target="fontTable.xml" Id="rId100" /><Relationship Type="http://schemas.openxmlformats.org/officeDocument/2006/relationships/settings" Target="settings.xml" Id="rId8" /><Relationship Type="http://schemas.openxmlformats.org/officeDocument/2006/relationships/image" Target="media/image31.png" Id="rId51" /><Relationship Type="http://schemas.openxmlformats.org/officeDocument/2006/relationships/image" Target="media/image72.png" Id="rId93" /><Relationship Type="http://schemas.openxmlformats.org/officeDocument/2006/relationships/hyperlink" Target="https://medium.com/dev-genius/face-recognition-based-on-lbph-algorithm-17acd65ca5f7" TargetMode="External" Id="rId98" /><Relationship Type="http://schemas.openxmlformats.org/officeDocument/2006/relationships/customXml" Target="../customXml/item3.xml" Id="rId3" /><Relationship Type="http://schemas.openxmlformats.org/officeDocument/2006/relationships/image" Target="/media/image46.png" Id="Rf5a29fbc3a974e37" /><Relationship Type="http://schemas.openxmlformats.org/officeDocument/2006/relationships/glossaryDocument" Target="/word/glossary/document.xml" Id="Rbf0556eda12242c9" /><Relationship Type="http://schemas.openxmlformats.org/officeDocument/2006/relationships/image" Target="/media/image71.png" Id="R8a0078a471434da1" /><Relationship Type="http://schemas.openxmlformats.org/officeDocument/2006/relationships/image" Target="/media/image8.jpg" Id="Ra32c08df89a54bf5" /><Relationship Type="http://schemas.openxmlformats.org/officeDocument/2006/relationships/image" Target="/media/image72.png" Id="R36fc3ad306ba47e3" /><Relationship Type="http://schemas.openxmlformats.org/officeDocument/2006/relationships/image" Target="/media/image73.png" Id="R07229ed38b574d4d" /><Relationship Type="http://schemas.openxmlformats.org/officeDocument/2006/relationships/image" Target="/media/image74.png" Id="R88721ca4dee74654" /><Relationship Type="http://schemas.openxmlformats.org/officeDocument/2006/relationships/image" Target="/media/image75.png" Id="R480ea48fa30c4bff" /><Relationship Type="http://schemas.openxmlformats.org/officeDocument/2006/relationships/image" Target="/media/image9.jpg" Id="R47f1734181d64421" /><Relationship Type="http://schemas.openxmlformats.org/officeDocument/2006/relationships/image" Target="/media/image76.png" Id="R99b1b50da7ca47fd" /><Relationship Type="http://schemas.openxmlformats.org/officeDocument/2006/relationships/image" Target="/media/image77.png" Id="R90d5b740c0fe4ddd" /><Relationship Type="http://schemas.openxmlformats.org/officeDocument/2006/relationships/image" Target="/media/image78.png" Id="R851a37fd72034b18" /><Relationship Type="http://schemas.openxmlformats.org/officeDocument/2006/relationships/image" Target="/media/image79.png" Id="R5582339eee414e0b" /><Relationship Type="http://schemas.openxmlformats.org/officeDocument/2006/relationships/image" Target="/media/image7a.png" Id="Rb5274b31e5254b72" /><Relationship Type="http://schemas.openxmlformats.org/officeDocument/2006/relationships/image" Target="/media/image7b.png" Id="R4a2e5af624b345ea" /><Relationship Type="http://schemas.openxmlformats.org/officeDocument/2006/relationships/image" Target="/media/image7c.png" Id="R871e1a72dee64b1a" /><Relationship Type="http://schemas.openxmlformats.org/officeDocument/2006/relationships/image" Target="/media/image7d.png" Id="R1ba4c6fe73804bfe" /><Relationship Type="http://schemas.openxmlformats.org/officeDocument/2006/relationships/image" Target="/media/image7e.png" Id="Rd464205aef734f74" /><Relationship Type="http://schemas.openxmlformats.org/officeDocument/2006/relationships/image" Target="/media/image7f.png" Id="Rfb820d2349414f58" /><Relationship Type="http://schemas.openxmlformats.org/officeDocument/2006/relationships/image" Target="/media/image80.png" Id="Rcde1905e2eb042e3" /><Relationship Type="http://schemas.openxmlformats.org/officeDocument/2006/relationships/image" Target="/media/image81.png" Id="Re715577399a94079" /><Relationship Type="http://schemas.openxmlformats.org/officeDocument/2006/relationships/image" Target="/media/image82.png" Id="Ra2fce936c9fe485a" /><Relationship Type="http://schemas.openxmlformats.org/officeDocument/2006/relationships/image" Target="/media/image83.png" Id="Rea329d4303354256" /><Relationship Type="http://schemas.openxmlformats.org/officeDocument/2006/relationships/image" Target="/media/image84.png" Id="Rf7263e135e544713" /><Relationship Type="http://schemas.openxmlformats.org/officeDocument/2006/relationships/image" Target="/media/image85.png" Id="Ra39a84eabda042ca" /><Relationship Type="http://schemas.openxmlformats.org/officeDocument/2006/relationships/image" Target="/media/image86.png" Id="Rd05cc3a409c84bc9" /><Relationship Type="http://schemas.openxmlformats.org/officeDocument/2006/relationships/image" Target="/media/image87.png" Id="R5a38b5f590894510" /><Relationship Type="http://schemas.openxmlformats.org/officeDocument/2006/relationships/image" Target="/media/image88.png" Id="R534e55877f244264" /><Relationship Type="http://schemas.openxmlformats.org/officeDocument/2006/relationships/image" Target="/media/image89.png" Id="R2a3c6a976b8e47f5" /><Relationship Type="http://schemas.openxmlformats.org/officeDocument/2006/relationships/image" Target="/media/image8a.png" Id="Rc84c3618421a42dd" /><Relationship Type="http://schemas.openxmlformats.org/officeDocument/2006/relationships/image" Target="/media/image8b.png" Id="Rab1c2e190eb34e4e" /><Relationship Type="http://schemas.openxmlformats.org/officeDocument/2006/relationships/image" Target="/media/image8c.png" Id="R55ec69bda4f74548" /><Relationship Type="http://schemas.openxmlformats.org/officeDocument/2006/relationships/image" Target="/media/image8d.png" Id="R2f238da2883345d0" /><Relationship Type="http://schemas.openxmlformats.org/officeDocument/2006/relationships/image" Target="/media/image8e.png" Id="Rfe3c0a7b636642a5" /><Relationship Type="http://schemas.openxmlformats.org/officeDocument/2006/relationships/image" Target="/media/image8f.png" Id="Rdec4bdb928bb4135" /><Relationship Type="http://schemas.openxmlformats.org/officeDocument/2006/relationships/image" Target="/media/image90.png" Id="R6faf3024b1824713" /><Relationship Type="http://schemas.openxmlformats.org/officeDocument/2006/relationships/image" Target="/media/image91.png" Id="R6acf7878552c4ac7" /><Relationship Type="http://schemas.openxmlformats.org/officeDocument/2006/relationships/image" Target="/media/image92.png" Id="Raf0ac9e9c5b0411f" /><Relationship Type="http://schemas.openxmlformats.org/officeDocument/2006/relationships/image" Target="/media/image93.png" Id="R5cb5144050404f64" /><Relationship Type="http://schemas.openxmlformats.org/officeDocument/2006/relationships/image" Target="/media/image94.png" Id="R6fba66ba8d33436b" /><Relationship Type="http://schemas.openxmlformats.org/officeDocument/2006/relationships/image" Target="/media/image95.png" Id="R9ab91af8672a46f8" /><Relationship Type="http://schemas.openxmlformats.org/officeDocument/2006/relationships/image" Target="/media/image96.png" Id="R1609b7b2381f4353" /><Relationship Type="http://schemas.openxmlformats.org/officeDocument/2006/relationships/image" Target="/media/image97.png" Id="Rb5a76a4e97f848eb" /><Relationship Type="http://schemas.openxmlformats.org/officeDocument/2006/relationships/image" Target="/media/image98.png" Id="R7b44eb515e524c64" /><Relationship Type="http://schemas.openxmlformats.org/officeDocument/2006/relationships/image" Target="/media/image99.png" Id="Rb66eae65e53a4ad2" /><Relationship Type="http://schemas.openxmlformats.org/officeDocument/2006/relationships/image" Target="/media/image9a.png" Id="R51606be0e8614f4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adcd6e0-4950-4c84-92bb-cdd55352863e}"/>
      </w:docPartPr>
      <w:docPartBody>
        <w:p w14:paraId="0D24A926">
          <w:r>
            <w:rPr>
              <w:rStyle w:val="PlaceholderText"/>
            </w:rPr>
            <w:t/>
          </w:r>
        </w:p>
      </w:docPartBody>
    </w:docPart>
  </w:docParts>
</w:glossaryDocument>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6A0E5A18D424EB49903E5D514A34847A" ma:contentTypeVersion="7" ma:contentTypeDescription="Crie um novo documento." ma:contentTypeScope="" ma:versionID="aaef5466b32a149c0223f0a0f7c9450e">
  <xsd:schema xmlns:xsd="http://www.w3.org/2001/XMLSchema" xmlns:xs="http://www.w3.org/2001/XMLSchema" xmlns:p="http://schemas.microsoft.com/office/2006/metadata/properties" xmlns:ns2="97755a3f-32c2-4dc7-8d50-5008e04fbfc9" targetNamespace="http://schemas.microsoft.com/office/2006/metadata/properties" ma:root="true" ma:fieldsID="91402d69c268c4b8a6bd21635beafab2" ns2:_="">
    <xsd:import namespace="97755a3f-32c2-4dc7-8d50-5008e04fbfc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755a3f-32c2-4dc7-8d50-5008e04fbf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customXml/itemProps2.xml><?xml version="1.0" encoding="utf-8"?>
<ds:datastoreItem xmlns:ds="http://schemas.openxmlformats.org/officeDocument/2006/customXml" ds:itemID="{41B4088F-2DBA-4D51-9C60-2650B5EE9E08}">
  <ds:schemaRefs>
    <ds:schemaRef ds:uri="http://schemas.openxmlformats.org/officeDocument/2006/bibliography"/>
    <ds:schemaRef ds:uri="http://www.w3.org/2000/xmlns/"/>
  </ds:schemaRefs>
</ds:datastoreItem>
</file>

<file path=customXml/itemProps3.xml><?xml version="1.0" encoding="utf-8"?>
<ds:datastoreItem xmlns:ds="http://schemas.openxmlformats.org/officeDocument/2006/customXml" ds:itemID="{C60DE2D0-ED74-48CD-8BBC-E9CB6E737600}">
  <ds:schemaRefs>
    <ds:schemaRef ds:uri="http://schemas.microsoft.com/office/2006/metadata/contentType"/>
    <ds:schemaRef ds:uri="http://schemas.microsoft.com/office/2006/metadata/properties/metaAttributes"/>
    <ds:schemaRef ds:uri="http://www.w3.org/2000/xmlns/"/>
    <ds:schemaRef ds:uri="http://www.w3.org/2001/XMLSchema"/>
    <ds:schemaRef ds:uri="97755a3f-32c2-4dc7-8d50-5008e04fbfc9"/>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EA0AD3-0966-40BE-B610-94BEB364DA2A}">
  <ds:schemaRefs>
    <ds:schemaRef ds:uri="http://schemas.microsoft.com/office/2006/metadata/properties"/>
    <ds:schemaRef ds:uri="http://www.w3.org/2000/xmlns/"/>
    <ds:schemaRef ds:uri="http://schemas.microsoft.com/office/infopath/2007/PartnerControls"/>
  </ds:schemaRefs>
</ds:datastoreItem>
</file>

<file path=customXml/itemProps5.xml><?xml version="1.0" encoding="utf-8"?>
<ds:datastoreItem xmlns:ds="http://schemas.openxmlformats.org/officeDocument/2006/customXml" ds:itemID="{CC8D0DF9-474E-42B4-9FF8-23D56D49DF6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Ewerton falsifiker</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Victoria Volpi</dc:creator>
  <keywords/>
  <lastModifiedBy>Alisson Fantin Rodrigues</lastModifiedBy>
  <revision>49</revision>
  <lastPrinted>2020-12-01T04:35:00.0000000Z</lastPrinted>
  <dcterms:created xsi:type="dcterms:W3CDTF">2020-11-28T11:00:00.0000000Z</dcterms:created>
  <dcterms:modified xsi:type="dcterms:W3CDTF">2020-12-04T22:54:26.5045659Z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1033-9.1.0.4280</vt:lpwstr>
  </property>
  <property fmtid="{D5CDD505-2E9C-101B-9397-08002B2CF9AE}" pid="3" name="ContentTypeId">
    <vt:lpwstr>0x0101006A0E5A18D424EB49903E5D514A34847A</vt:lpwstr>
  </property>
</Properties>
</file>